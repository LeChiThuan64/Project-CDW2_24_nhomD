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TRƯỜNG CAO ĐẲNG CÔNG NGHỆ THỦ ĐỨC </w:t>
      </w:r>
    </w:p>
    <w:p w:rsidR="00000000" w:rsidDel="00000000" w:rsidP="00000000" w:rsidRDefault="00000000" w:rsidRPr="00000000" w14:paraId="00000002">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KHOA CÔNG NGHỆ THÔNG TIN</w:t>
      </w:r>
    </w:p>
    <w:p w:rsidR="00000000" w:rsidDel="00000000" w:rsidP="00000000" w:rsidRDefault="00000000" w:rsidRPr="00000000" w14:paraId="0000000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2249144</wp:posOffset>
            </wp:positionH>
            <wp:positionV relativeFrom="paragraph">
              <wp:posOffset>82550</wp:posOffset>
            </wp:positionV>
            <wp:extent cx="1425367" cy="1436862"/>
            <wp:effectExtent b="0" l="0" r="0" t="0"/>
            <wp:wrapSquare wrapText="bothSides" distB="0" distT="0" distL="114300" distR="114300"/>
            <wp:docPr descr="Ảnh có chứa biểu tượng, Nhãn hiệu, Phông chữ, vòng tròn&#10;&#10;Mô tả được tạo tự động" id="249" name="image99.png"/>
            <a:graphic>
              <a:graphicData uri="http://schemas.openxmlformats.org/drawingml/2006/picture">
                <pic:pic>
                  <pic:nvPicPr>
                    <pic:cNvPr descr="Ảnh có chứa biểu tượng, Nhãn hiệu, Phông chữ, vòng tròn&#10;&#10;Mô tả được tạo tự động" id="0" name="image99.png"/>
                    <pic:cNvPicPr preferRelativeResize="0"/>
                  </pic:nvPicPr>
                  <pic:blipFill>
                    <a:blip r:embed="rId7"/>
                    <a:srcRect b="0" l="0" r="0" t="0"/>
                    <a:stretch>
                      <a:fillRect/>
                    </a:stretch>
                  </pic:blipFill>
                  <pic:spPr>
                    <a:xfrm>
                      <a:off x="0" y="0"/>
                      <a:ext cx="1425367" cy="1436862"/>
                    </a:xfrm>
                    <a:prstGeom prst="rect"/>
                    <a:ln/>
                  </pic:spPr>
                </pic:pic>
              </a:graphicData>
            </a:graphic>
          </wp:anchor>
        </w:drawing>
      </w:r>
    </w:p>
    <w:p w:rsidR="00000000" w:rsidDel="00000000" w:rsidP="00000000" w:rsidRDefault="00000000" w:rsidRPr="00000000" w14:paraId="0000000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BÁO CÁO CHUYÊN ĐỀ PHÁT TRIỂN WEB 1</w:t>
      </w:r>
    </w:p>
    <w:p w:rsidR="00000000" w:rsidDel="00000000" w:rsidP="00000000" w:rsidRDefault="00000000" w:rsidRPr="00000000" w14:paraId="00000009">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Đề tài: WEBSITE  BÁN HÀNG J97</w:t>
      </w:r>
    </w:p>
    <w:p w:rsidR="00000000" w:rsidDel="00000000" w:rsidP="00000000" w:rsidRDefault="00000000" w:rsidRPr="00000000" w14:paraId="0000000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Giảng viên hướng dẫn: </w:t>
      </w:r>
      <w:r w:rsidDel="00000000" w:rsidR="00000000" w:rsidRPr="00000000">
        <w:rPr>
          <w:rFonts w:ascii="Times New Roman" w:cs="Times New Roman" w:eastAsia="Times New Roman" w:hAnsi="Times New Roman"/>
          <w:sz w:val="28"/>
          <w:szCs w:val="28"/>
          <w:rtl w:val="0"/>
        </w:rPr>
        <w:t xml:space="preserve">Phan Thanh Nhuần</w:t>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Nhóm D:</w:t>
      </w:r>
    </w:p>
    <w:p w:rsidR="00000000" w:rsidDel="00000000" w:rsidP="00000000" w:rsidRDefault="00000000" w:rsidRPr="00000000" w14:paraId="000000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Sinh viên thực hiện: </w:t>
      </w:r>
    </w:p>
    <w:p w:rsidR="00000000" w:rsidDel="00000000" w:rsidP="00000000" w:rsidRDefault="00000000" w:rsidRPr="00000000" w14:paraId="0000000D">
      <w:pPr>
        <w:rPr>
          <w:rFonts w:ascii="Times New Roman" w:cs="Times New Roman" w:eastAsia="Times New Roman" w:hAnsi="Times New Roman"/>
          <w:sz w:val="28"/>
          <w:szCs w:val="28"/>
        </w:rPr>
      </w:pPr>
      <w:r w:rsidDel="00000000" w:rsidR="00000000" w:rsidRPr="00000000">
        <w:rPr>
          <w:rtl w:val="0"/>
        </w:rPr>
      </w:r>
    </w:p>
    <w:tbl>
      <w:tblPr>
        <w:tblStyle w:val="Table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2355"/>
        <w:gridCol w:w="2175"/>
        <w:gridCol w:w="2205"/>
        <w:tblGridChange w:id="0">
          <w:tblGrid>
            <w:gridCol w:w="2130"/>
            <w:gridCol w:w="2355"/>
            <w:gridCol w:w="2175"/>
            <w:gridCol w:w="2205"/>
          </w:tblGrid>
        </w:tblGridChange>
      </w:tblGrid>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E">
            <w:pPr>
              <w:spacing w:after="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F">
            <w:pPr>
              <w:spacing w:after="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MSSV</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0">
            <w:pPr>
              <w:spacing w:after="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Họ và tên</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1">
            <w:pPr>
              <w:spacing w:after="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Chức vụ</w:t>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2">
            <w:pPr>
              <w:spacing w:after="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3">
            <w:pPr>
              <w:spacing w:after="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22211TT1221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4">
            <w:pPr>
              <w:spacing w:after="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Lê Chí Thuận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5">
            <w:pPr>
              <w:spacing w:after="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trưởng</w:t>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6">
            <w:pPr>
              <w:spacing w:after="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7">
            <w:pPr>
              <w:spacing w:after="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22211TT0754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8">
            <w:pPr>
              <w:spacing w:after="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Bùi Hữu Hoàng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9">
            <w:pPr>
              <w:spacing w:after="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phó</w:t>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A">
            <w:pPr>
              <w:spacing w:after="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B">
            <w:pPr>
              <w:spacing w:after="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22211TT0579</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C">
            <w:pPr>
              <w:spacing w:after="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Lê Quốc Thái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D">
            <w:pPr>
              <w:spacing w:after="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viên</w:t>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E">
            <w:pPr>
              <w:spacing w:after="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F">
            <w:pPr>
              <w:spacing w:after="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22211TT0293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0">
            <w:pPr>
              <w:spacing w:after="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Trần Bảo Chiêu</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1">
            <w:pPr>
              <w:spacing w:after="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viên</w:t>
            </w:r>
          </w:p>
        </w:tc>
      </w:tr>
    </w:tbl>
    <w:p w:rsidR="00000000" w:rsidDel="00000000" w:rsidP="00000000" w:rsidRDefault="00000000" w:rsidRPr="00000000" w14:paraId="0000002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Ngành: Công Nghệ Thông Tin                                     Lớp: </w:t>
      </w:r>
      <w:r w:rsidDel="00000000" w:rsidR="00000000" w:rsidRPr="00000000">
        <w:rPr>
          <w:rFonts w:ascii="Times" w:cs="Times" w:eastAsia="Times" w:hAnsi="Times"/>
          <w:sz w:val="28"/>
          <w:szCs w:val="28"/>
          <w:highlight w:val="white"/>
          <w:rtl w:val="0"/>
        </w:rPr>
        <w:t xml:space="preserve">TNC10711102</w:t>
      </w: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Tp.Hồ Chí Minh, ngày 23 tháng 11 năm 2024</w:t>
      </w:r>
    </w:p>
    <w:p w:rsidR="00000000" w:rsidDel="00000000" w:rsidP="00000000" w:rsidRDefault="00000000" w:rsidRPr="00000000" w14:paraId="00000027">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keepNext w:val="1"/>
        <w:keepLines w:val="1"/>
        <w:pBdr>
          <w:top w:space="0" w:sz="0" w:val="nil"/>
          <w:left w:space="0" w:sz="0" w:val="nil"/>
          <w:bottom w:space="0" w:sz="0" w:val="nil"/>
          <w:right w:space="0" w:sz="0" w:val="nil"/>
          <w:between w:space="0" w:sz="0" w:val="nil"/>
        </w:pBdr>
        <w:spacing w:after="0" w:before="240" w:line="259"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Mục lục</w:t>
      </w:r>
    </w:p>
    <w:sdt>
      <w:sdtPr>
        <w:docPartObj>
          <w:docPartGallery w:val="Table of Contents"/>
          <w:docPartUnique w:val="1"/>
        </w:docPartObj>
      </w:sdtPr>
      <w:sdtContent>
        <w:p w:rsidR="00000000" w:rsidDel="00000000" w:rsidP="00000000" w:rsidRDefault="00000000" w:rsidRPr="00000000" w14:paraId="0000002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w:cs="Times" w:eastAsia="Times" w:hAnsi="Times"/>
                <w:b w:val="1"/>
                <w:i w:val="0"/>
                <w:smallCaps w:val="0"/>
                <w:strike w:val="0"/>
                <w:color w:val="000000"/>
                <w:sz w:val="26"/>
                <w:szCs w:val="26"/>
                <w:u w:val="none"/>
                <w:shd w:fill="auto" w:val="clear"/>
                <w:vertAlign w:val="baseline"/>
                <w:rtl w:val="0"/>
              </w:rPr>
              <w:t xml:space="preserve">Danh mục hình ảnh</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Times" w:cs="Times" w:eastAsia="Times" w:hAnsi="Times"/>
                <w:b w:val="1"/>
                <w:i w:val="0"/>
                <w:smallCaps w:val="0"/>
                <w:strike w:val="0"/>
                <w:color w:val="000000"/>
                <w:sz w:val="26"/>
                <w:szCs w:val="26"/>
                <w:u w:val="none"/>
                <w:shd w:fill="auto" w:val="clear"/>
                <w:vertAlign w:val="baseline"/>
                <w:rtl w:val="0"/>
              </w:rPr>
              <w:t xml:space="preserve">DANH MỤC CHỮ VIẾT TẮT</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Chương 1. BẢNG PHÂN CÔNG CÔNG VIỆC NHÓM D</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Chương 2. GIỚI THIỆU ĐỒ ÁN</w:t>
              <w:tab/>
              <w:t xml:space="preserve">11</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1.1. Lý do chọn đề tài</w:t>
              <w:tab/>
              <w:t xml:space="preserve">11</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1.2. Giới hạn và phạm vi đề tài</w:t>
              <w:tab/>
              <w:t xml:space="preserve">11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1.3. Môi trường và cấu hình</w:t>
              <w:tab/>
              <w:t xml:space="preserve">11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1.4. Kết quả đạt được</w:t>
              <w:tab/>
              <w:t xml:space="preserve">12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Chương 3. CÁC TÍNH NĂNG</w:t>
              <w:tab/>
              <w:t xml:space="preserve">12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1. Trang chủ</w:t>
              <w:tab/>
              <w:t xml:space="preserve">12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2. Trang chi tiết</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3. Trang tìm kiếm</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4. Trang giỏ hàng</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5. Trang admin</w:t>
              <w:tab/>
              <w:t xml:space="preserve">13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Chương 4. Lược đồ quan hệ</w:t>
              <w:tab/>
              <w:t xml:space="preserve">13</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4.1 Lược đồ ERD</w:t>
              <w:tab/>
              <w:t xml:space="preserve">14</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4.2 Mô tả các bảng</w:t>
              <w:tab/>
              <w:t xml:space="preserve">14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Chương 5. Giao diện và mô tả các chức năng</w:t>
              <w:tab/>
              <w:t xml:space="preserve">23</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5.1.Trang chủ</w:t>
              <w:tab/>
              <w:t xml:space="preserve">23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5.2. Liên hệ</w:t>
              <w:tab/>
              <w:t xml:space="preserve">27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5.3 Blog và bình luận blog</w:t>
              <w:tab/>
              <w:t xml:space="preserve">35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5.5 Thanh toán</w:t>
              <w:tab/>
              <w:t xml:space="preserve">55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5.7 Lọc sản phẩm</w:t>
              <w:tab/>
              <w:t xml:space="preserve">65</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5.8 Quản lý đơn hàng (admin, user)</w:t>
              <w:tab/>
              <w:t xml:space="preserve">68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5.9 Admin voucher</w:t>
              <w:tab/>
              <w:t xml:space="preserve">80</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5.10 Quản lý user (CRUD USER)</w:t>
              <w:tab/>
              <w:t xml:space="preserve">87</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5.11  Trang tìm kiếm</w:t>
              <w:tab/>
              <w:t xml:space="preserve">99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baon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Quy trình hoạt động</w:t>
              <w:tab/>
              <w:t xml:space="preserve">100</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5.12  Trang hiển thị quản lý sản phẩm ( Admin )</w:t>
              <w:tab/>
              <w:t xml:space="preserve">102</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5.13  Giỏ hàng</w:t>
              <w:tab/>
              <w:t xml:space="preserve">103</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vac5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Mô tả các trường và quy tắc xác thực dữ liệu</w:t>
              <w:tab/>
              <w:t xml:space="preserve">103</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afmg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Quy Trình Hoạt Động:</w:t>
              <w:tab/>
              <w:t xml:space="preserve">106</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5.14  Trang hồ sơ</w:t>
              <w:tab/>
              <w:t xml:space="preserve">107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5.15  Chi tiết sản phẩm</w:t>
              <w:tab/>
              <w:t xml:space="preserve">110</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kwq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5.14.1. Tên sản phẩm (Product name)</w:t>
              <w:tab/>
              <w:t xml:space="preserve">110</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9kk8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5.14.2. Hình ảnh sản phẩm (Product images)</w:t>
              <w:tab/>
              <w:t xml:space="preserve">111</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opuj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5.14.3. Giá sản phẩm (Product price)</w:t>
              <w:tab/>
              <w:t xml:space="preserve">111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8pi1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5.14.4. Mô tả sản phẩm (Product description)</w:t>
              <w:tab/>
              <w:t xml:space="preserve">111</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nusc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5.14.5. Đánh giá sản phẩm (Product reviews)</w:t>
              <w:tab/>
              <w:t xml:space="preserve">112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302m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5.14.6. Tùy chọn số lượng (Quantity Selector)</w:t>
              <w:tab/>
              <w:t xml:space="preserve">112</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mzq4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5.14.7. Thêm vào giỏ hàng (Add to Cart Button)</w:t>
              <w:tab/>
              <w:t xml:space="preserve">113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250f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5.14.8. Thông số kỹ thuật sản phẩm (Product Specifications)</w:t>
              <w:tab/>
              <w:t xml:space="preserve">114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aap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5.14.9. Nút thanh toán (Checkout button)</w:t>
              <w:tab/>
              <w:t xml:space="preserve">114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19y8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5.14.10. Sản phẩm liên quan (Related Products)</w:t>
              <w:tab/>
              <w:t xml:space="preserve">115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gf8i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Quy trình hoạt động:</w:t>
              <w:tab/>
              <w:t xml:space="preserve">116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x1227">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5.16  Đăng đánh giá sản phẩm</w:t>
              <w:tab/>
              <w:t xml:space="preserve">116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0ew0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Quy tắc hiển thị sau khi gửi đánh giá:</w:t>
              <w:tab/>
              <w:t xml:space="preserve">118</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fwokq0">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5.17  Thêm sản phẩm ( admin )</w:t>
              <w:tab/>
              <w:t xml:space="preserve">119</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v1yuxt">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5.18  Danh sách sản phẩm yêu thích</w:t>
              <w:tab/>
              <w:t xml:space="preserve">124</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fk6b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Các trường và quy tắc hiển thị trong Wishlist</w:t>
              <w:tab/>
              <w:t xml:space="preserve">124</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pgl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Quy trình hoạt động:</w:t>
              <w:tab/>
              <w:t xml:space="preserve">127</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f1mdlm">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5.19  Cập nhật sản phẩm ( Admin )</w:t>
              <w:tab/>
              <w:t xml:space="preserve">127</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u6wntf">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5.20  Đăng nhập</w:t>
              <w:tab/>
              <w:t xml:space="preserve">134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tbugp1">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5.21 Đăng ký</w:t>
              <w:tab/>
              <w:t xml:space="preserve">138</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mf14n">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5.22 Quên mật khẩu</w:t>
              <w:tab/>
              <w:t xml:space="preserve">141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7m2j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So sánh sản phẩm</w:t>
              <w:tab/>
              <w:t xml:space="preserve">146</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mrcu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 Danh sách khách hàng mua nhiều nhất</w:t>
              <w:tab/>
              <w:t xml:space="preserve">150</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6r0c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 Chat box support online</w:t>
              <w:tab/>
              <w:t xml:space="preserve">153</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lwam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5.25 Đổi trả sản phẩm</w:t>
              <w:tab/>
              <w:t xml:space="preserve">158</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11kx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5.25 Trang chủ admin</w:t>
              <w:tab/>
              <w:t xml:space="preserve">168</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l18frh">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5.28 Hiển thị danh sách, tìm và xóa sản phẩm ( admin )</w:t>
              <w:tab/>
              <w:t xml:space="preserve">169</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06ip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Chương 6. Kết Quả:</w:t>
              <w:tab/>
              <w:t xml:space="preserve">173</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k668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Đăng Nhập</w:t>
              <w:tab/>
              <w:t xml:space="preserve">173</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zbgi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Đăng Ký</w:t>
              <w:tab/>
              <w:t xml:space="preserve">173</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ygeb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Hiển thị, tìm kiếm, xóa sản phẩm</w:t>
              <w:tab/>
              <w:t xml:space="preserve">174</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dlol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 Cập Nhật Sản Phẩm</w:t>
              <w:tab/>
              <w:t xml:space="preserve">175</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qyw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 Hồ Sơ</w:t>
              <w:tab/>
              <w:t xml:space="preserve">175</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cqme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 Giỏ Hàng</w:t>
              <w:tab/>
              <w:t xml:space="preserve">176</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rvwp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 Danh Sách Yêu Thích</w:t>
              <w:tab/>
              <w:t xml:space="preserve">176</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bvk7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 Chi Tiết Sản Phẩm</w:t>
              <w:tab/>
              <w:t xml:space="preserve">177</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r0uh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 Quản lý người dùng</w:t>
              <w:tab/>
              <w:t xml:space="preserve">177</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q5sa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6.10: Quản lý Bài Viết</w:t>
              <w:tab/>
              <w:t xml:space="preserve">179</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5b2l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Bài Viết</w:t>
              <w:tab/>
              <w:t xml:space="preserve">181</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gcv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Chi tiết bài viết và bình luận</w:t>
              <w:tab/>
              <w:t xml:space="preserve">181</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4g0d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6.13: Map và gửi câu hỏi</w:t>
              <w:tab/>
              <w:t xml:space="preserve">182</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jlao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6.14: Quản lý contact</w:t>
              <w:tab/>
              <w:t xml:space="preserve">182</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3ky6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6.15: Quản lý phiếu giảm giá</w:t>
              <w:tab/>
              <w:t xml:space="preserve">183</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iq8g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6.15: Giảm giá trong giỏ hàng</w:t>
              <w:tab/>
              <w:t xml:space="preserve">184</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vir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6.16: So sánh sản phẩm</w:t>
              <w:tab/>
              <w:t xml:space="preserve">184</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hv69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6.17: hỗ trợ trực tuyến</w:t>
              <w:tab/>
              <w:t xml:space="preserve">186</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x0gk37">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Chương 7. Các nguồn tham khảo:</w:t>
              <w:tab/>
              <w:t xml:space="preserve">186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A">
      <w:pPr>
        <w:spacing w:after="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007B">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spacing w:after="0" w:line="24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1"/>
        <w:jc w:val="center"/>
        <w:rPr>
          <w:rFonts w:ascii="Times" w:cs="Times" w:eastAsia="Times" w:hAnsi="Times"/>
          <w:b w:val="1"/>
          <w:color w:val="000000"/>
          <w:sz w:val="30"/>
          <w:szCs w:val="30"/>
        </w:rPr>
      </w:pPr>
      <w:bookmarkStart w:colFirst="0" w:colLast="0" w:name="_heading=h.gjdgxs" w:id="0"/>
      <w:bookmarkEnd w:id="0"/>
      <w:r w:rsidDel="00000000" w:rsidR="00000000" w:rsidRPr="00000000">
        <w:rPr>
          <w:rFonts w:ascii="Times" w:cs="Times" w:eastAsia="Times" w:hAnsi="Times"/>
          <w:b w:val="1"/>
          <w:color w:val="000000"/>
          <w:sz w:val="30"/>
          <w:szCs w:val="30"/>
          <w:rtl w:val="0"/>
        </w:rPr>
        <w:t xml:space="preserve">Danh mục hình ảnh</w:t>
      </w:r>
    </w:p>
    <w:p w:rsidR="00000000" w:rsidDel="00000000" w:rsidP="00000000" w:rsidRDefault="00000000" w:rsidRPr="00000000" w14:paraId="0000007E">
      <w:pPr>
        <w:spacing w:after="0" w:line="240" w:lineRule="auto"/>
        <w:rPr>
          <w:rFonts w:ascii="Times" w:cs="Times" w:eastAsia="Times" w:hAnsi="Times"/>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F">
          <w:pPr>
            <w:pBdr>
              <w:top w:space="0" w:sz="0" w:val="nil"/>
              <w:left w:space="0" w:sz="0" w:val="nil"/>
              <w:bottom w:space="0" w:sz="0" w:val="nil"/>
              <w:right w:space="0" w:sz="0" w:val="nil"/>
              <w:between w:space="0" w:sz="0" w:val="nil"/>
            </w:pBdr>
            <w:tabs>
              <w:tab w:val="right" w:leader="none" w:pos="9016"/>
            </w:tabs>
            <w:spacing w:after="0" w:lineRule="auto"/>
            <w:rPr>
              <w:rFonts w:ascii="Times" w:cs="Times" w:eastAsia="Times" w:hAnsi="Times"/>
              <w:sz w:val="26"/>
              <w:szCs w:val="26"/>
            </w:rPr>
          </w:pPr>
          <w:r w:rsidDel="00000000" w:rsidR="00000000" w:rsidRPr="00000000">
            <w:fldChar w:fldCharType="begin"/>
            <w:instrText xml:space="preserve"> TOC \h \u \z \t "Heading 1,1,Heading 2,2,Heading 3,3,Heading 4,4,Heading 5,5,Heading 6,6,"</w:instrText>
            <w:fldChar w:fldCharType="separate"/>
          </w:r>
          <w:hyperlink w:anchor="_heading=h.44sinio">
            <w:r w:rsidDel="00000000" w:rsidR="00000000" w:rsidRPr="00000000">
              <w:rPr>
                <w:rFonts w:ascii="Times" w:cs="Times" w:eastAsia="Times" w:hAnsi="Times"/>
                <w:sz w:val="26"/>
                <w:szCs w:val="26"/>
                <w:rtl w:val="0"/>
              </w:rPr>
              <w:t xml:space="preserve">Hình 1: Lược đồ ERD</w:t>
              <w:tab/>
              <w:t xml:space="preserve">11</w:t>
            </w:r>
          </w:hyperlink>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tabs>
              <w:tab w:val="right" w:leader="none" w:pos="9016"/>
            </w:tabs>
            <w:spacing w:after="0" w:lineRule="auto"/>
            <w:rPr>
              <w:rFonts w:ascii="Times" w:cs="Times" w:eastAsia="Times" w:hAnsi="Times"/>
              <w:sz w:val="26"/>
              <w:szCs w:val="26"/>
            </w:rPr>
          </w:pPr>
          <w:hyperlink w:anchor="_heading=h.4i7ojhp">
            <w:r w:rsidDel="00000000" w:rsidR="00000000" w:rsidRPr="00000000">
              <w:rPr>
                <w:rFonts w:ascii="Times" w:cs="Times" w:eastAsia="Times" w:hAnsi="Times"/>
                <w:sz w:val="26"/>
                <w:szCs w:val="26"/>
                <w:rtl w:val="0"/>
              </w:rPr>
              <w:t xml:space="preserve">Hình 2: Trang Hiển Thị Trang Chủ</w:t>
              <w:tab/>
              <w:t xml:space="preserve">17</w:t>
            </w:r>
          </w:hyperlink>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tabs>
              <w:tab w:val="right" w:leader="none" w:pos="9016"/>
            </w:tabs>
            <w:spacing w:after="0" w:lineRule="auto"/>
            <w:rPr>
              <w:rFonts w:ascii="Times" w:cs="Times" w:eastAsia="Times" w:hAnsi="Times"/>
              <w:sz w:val="26"/>
              <w:szCs w:val="26"/>
            </w:rPr>
          </w:pPr>
          <w:hyperlink w:anchor="_heading=h.3ep43zb">
            <w:r w:rsidDel="00000000" w:rsidR="00000000" w:rsidRPr="00000000">
              <w:rPr>
                <w:rFonts w:ascii="Times" w:cs="Times" w:eastAsia="Times" w:hAnsi="Times"/>
                <w:sz w:val="26"/>
                <w:szCs w:val="26"/>
                <w:rtl w:val="0"/>
              </w:rPr>
              <w:t xml:space="preserve">Hình 3: Trang chi tiết sản phẩm</w:t>
              <w:tab/>
              <w:t xml:space="preserve">21</w:t>
            </w:r>
          </w:hyperlink>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tabs>
              <w:tab w:val="right" w:leader="none" w:pos="9016"/>
            </w:tabs>
            <w:spacing w:after="0" w:lineRule="auto"/>
            <w:rPr>
              <w:rFonts w:ascii="Times" w:cs="Times" w:eastAsia="Times" w:hAnsi="Times"/>
              <w:sz w:val="26"/>
              <w:szCs w:val="26"/>
            </w:rPr>
          </w:pPr>
          <w:hyperlink w:anchor="_heading=h.1tuee74">
            <w:r w:rsidDel="00000000" w:rsidR="00000000" w:rsidRPr="00000000">
              <w:rPr>
                <w:rFonts w:ascii="Times" w:cs="Times" w:eastAsia="Times" w:hAnsi="Times"/>
                <w:sz w:val="26"/>
                <w:szCs w:val="26"/>
                <w:rtl w:val="0"/>
              </w:rPr>
              <w:t xml:space="preserve">Hình 4: Trang kết quả tìm kiếm</w:t>
              <w:tab/>
              <w:t xml:space="preserve">24</w:t>
            </w:r>
          </w:hyperlink>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tabs>
              <w:tab w:val="right" w:leader="none" w:pos="9016"/>
            </w:tabs>
            <w:spacing w:after="0" w:lineRule="auto"/>
            <w:rPr>
              <w:rFonts w:ascii="Times" w:cs="Times" w:eastAsia="Times" w:hAnsi="Times"/>
              <w:sz w:val="26"/>
              <w:szCs w:val="26"/>
            </w:rPr>
          </w:pPr>
          <w:hyperlink w:anchor="_heading=h.4du1wux">
            <w:r w:rsidDel="00000000" w:rsidR="00000000" w:rsidRPr="00000000">
              <w:rPr>
                <w:rFonts w:ascii="Times" w:cs="Times" w:eastAsia="Times" w:hAnsi="Times"/>
                <w:sz w:val="26"/>
                <w:szCs w:val="26"/>
                <w:rtl w:val="0"/>
              </w:rPr>
              <w:t xml:space="preserve">Hình 5: Trang giỏ hàng</w:t>
              <w:tab/>
              <w:t xml:space="preserve">27</w:t>
            </w:r>
          </w:hyperlink>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tabs>
              <w:tab w:val="right" w:leader="none" w:pos="9016"/>
            </w:tabs>
            <w:spacing w:after="0" w:lineRule="auto"/>
            <w:rPr>
              <w:rFonts w:ascii="Times" w:cs="Times" w:eastAsia="Times" w:hAnsi="Times"/>
              <w:sz w:val="26"/>
              <w:szCs w:val="26"/>
            </w:rPr>
          </w:pPr>
          <w:hyperlink w:anchor="_heading=h.2szc72q">
            <w:r w:rsidDel="00000000" w:rsidR="00000000" w:rsidRPr="00000000">
              <w:rPr>
                <w:rFonts w:ascii="Times" w:cs="Times" w:eastAsia="Times" w:hAnsi="Times"/>
                <w:sz w:val="26"/>
                <w:szCs w:val="26"/>
                <w:rtl w:val="0"/>
              </w:rPr>
              <w:t xml:space="preserve">Hình 6: Trang Thanh toán</w:t>
              <w:tab/>
              <w:t xml:space="preserve">29</w:t>
            </w:r>
          </w:hyperlink>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tabs>
              <w:tab w:val="right" w:leader="none" w:pos="9016"/>
            </w:tabs>
            <w:spacing w:after="0" w:lineRule="auto"/>
            <w:rPr>
              <w:rFonts w:ascii="Times" w:cs="Times" w:eastAsia="Times" w:hAnsi="Times"/>
              <w:sz w:val="26"/>
              <w:szCs w:val="26"/>
            </w:rPr>
          </w:pPr>
          <w:hyperlink w:anchor="_heading=h.184mhaj">
            <w:r w:rsidDel="00000000" w:rsidR="00000000" w:rsidRPr="00000000">
              <w:rPr>
                <w:rFonts w:ascii="Times" w:cs="Times" w:eastAsia="Times" w:hAnsi="Times"/>
                <w:sz w:val="26"/>
                <w:szCs w:val="26"/>
                <w:rtl w:val="0"/>
              </w:rPr>
              <w:t xml:space="preserve">Hình 7: Trang Admin Login</w:t>
              <w:tab/>
              <w:t xml:space="preserve">35</w:t>
            </w:r>
          </w:hyperlink>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tabs>
              <w:tab w:val="right" w:leader="none" w:pos="9016"/>
            </w:tabs>
            <w:spacing w:after="0" w:lineRule="auto"/>
            <w:rPr>
              <w:rFonts w:ascii="Times" w:cs="Times" w:eastAsia="Times" w:hAnsi="Times"/>
              <w:sz w:val="26"/>
              <w:szCs w:val="26"/>
            </w:rPr>
          </w:pPr>
          <w:hyperlink w:anchor="_heading=h.3s49zyc">
            <w:r w:rsidDel="00000000" w:rsidR="00000000" w:rsidRPr="00000000">
              <w:rPr>
                <w:rFonts w:ascii="Times" w:cs="Times" w:eastAsia="Times" w:hAnsi="Times"/>
                <w:sz w:val="26"/>
                <w:szCs w:val="26"/>
                <w:rtl w:val="0"/>
              </w:rPr>
              <w:t xml:space="preserve">Hình 8: Trang Admin 1</w:t>
              <w:tab/>
              <w:t xml:space="preserve">37</w:t>
            </w:r>
          </w:hyperlink>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tabs>
              <w:tab w:val="right" w:leader="none" w:pos="9016"/>
            </w:tabs>
            <w:spacing w:after="0" w:lineRule="auto"/>
            <w:rPr>
              <w:rFonts w:ascii="Times" w:cs="Times" w:eastAsia="Times" w:hAnsi="Times"/>
              <w:sz w:val="26"/>
              <w:szCs w:val="26"/>
            </w:rPr>
          </w:pPr>
          <w:hyperlink w:anchor="_heading=h.279ka65">
            <w:r w:rsidDel="00000000" w:rsidR="00000000" w:rsidRPr="00000000">
              <w:rPr>
                <w:rFonts w:ascii="Times" w:cs="Times" w:eastAsia="Times" w:hAnsi="Times"/>
                <w:sz w:val="26"/>
                <w:szCs w:val="26"/>
                <w:rtl w:val="0"/>
              </w:rPr>
              <w:t xml:space="preserve">Hình 9: Trang Admin 2</w:t>
              <w:tab/>
              <w:t xml:space="preserve">37</w:t>
            </w:r>
          </w:hyperlink>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tabs>
              <w:tab w:val="right" w:leader="none" w:pos="9016"/>
            </w:tabs>
            <w:spacing w:after="0" w:lineRule="auto"/>
            <w:rPr>
              <w:rFonts w:ascii="Times" w:cs="Times" w:eastAsia="Times" w:hAnsi="Times"/>
              <w:sz w:val="26"/>
              <w:szCs w:val="26"/>
            </w:rPr>
          </w:pPr>
          <w:hyperlink w:anchor="_heading=h.meukdy">
            <w:r w:rsidDel="00000000" w:rsidR="00000000" w:rsidRPr="00000000">
              <w:rPr>
                <w:rFonts w:ascii="Times" w:cs="Times" w:eastAsia="Times" w:hAnsi="Times"/>
                <w:sz w:val="26"/>
                <w:szCs w:val="26"/>
                <w:rtl w:val="0"/>
              </w:rPr>
              <w:t xml:space="preserve">Hình 10: Trang tìm kiếm</w:t>
              <w:tab/>
              <w:t xml:space="preserve">39</w:t>
            </w:r>
          </w:hyperlink>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tabs>
              <w:tab w:val="right" w:leader="none" w:pos="9016"/>
            </w:tabs>
            <w:spacing w:after="0" w:lineRule="auto"/>
            <w:rPr>
              <w:rFonts w:ascii="Times" w:cs="Times" w:eastAsia="Times" w:hAnsi="Times"/>
              <w:sz w:val="26"/>
              <w:szCs w:val="26"/>
            </w:rPr>
          </w:pPr>
          <w:hyperlink w:anchor="_heading=h.36ei31r">
            <w:r w:rsidDel="00000000" w:rsidR="00000000" w:rsidRPr="00000000">
              <w:rPr>
                <w:rFonts w:ascii="Times" w:cs="Times" w:eastAsia="Times" w:hAnsi="Times"/>
                <w:sz w:val="26"/>
                <w:szCs w:val="26"/>
                <w:rtl w:val="0"/>
              </w:rPr>
              <w:t xml:space="preserve">Hình 11: Trang cập nhật người dùng</w:t>
              <w:tab/>
              <w:t xml:space="preserve">41</w:t>
            </w:r>
          </w:hyperlink>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tabs>
              <w:tab w:val="right" w:leader="none" w:pos="9016"/>
            </w:tabs>
            <w:spacing w:after="0" w:lineRule="auto"/>
            <w:rPr>
              <w:rFonts w:ascii="Times" w:cs="Times" w:eastAsia="Times" w:hAnsi="Times"/>
              <w:sz w:val="26"/>
              <w:szCs w:val="26"/>
            </w:rPr>
          </w:pPr>
          <w:hyperlink w:anchor="_heading=h.1ljsd9k">
            <w:r w:rsidDel="00000000" w:rsidR="00000000" w:rsidRPr="00000000">
              <w:rPr>
                <w:rFonts w:ascii="Times" w:cs="Times" w:eastAsia="Times" w:hAnsi="Times"/>
                <w:sz w:val="26"/>
                <w:szCs w:val="26"/>
                <w:rtl w:val="0"/>
              </w:rPr>
              <w:t xml:space="preserve">Hình 12: Trang giỏ hàng</w:t>
              <w:tab/>
              <w:t xml:space="preserve">43</w:t>
            </w:r>
          </w:hyperlink>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tabs>
              <w:tab w:val="right" w:leader="none" w:pos="9016"/>
            </w:tabs>
            <w:spacing w:after="0" w:lineRule="auto"/>
            <w:rPr>
              <w:rFonts w:ascii="Times" w:cs="Times" w:eastAsia="Times" w:hAnsi="Times"/>
              <w:sz w:val="26"/>
              <w:szCs w:val="26"/>
            </w:rPr>
          </w:pPr>
          <w:hyperlink w:anchor="_heading=h.45jfvxd">
            <w:r w:rsidDel="00000000" w:rsidR="00000000" w:rsidRPr="00000000">
              <w:rPr>
                <w:rFonts w:ascii="Times" w:cs="Times" w:eastAsia="Times" w:hAnsi="Times"/>
                <w:sz w:val="26"/>
                <w:szCs w:val="26"/>
                <w:rtl w:val="0"/>
              </w:rPr>
              <w:t xml:space="preserve">Hình 13: Trang quản lý sản phẩm</w:t>
              <w:tab/>
              <w:t xml:space="preserve">46</w:t>
            </w:r>
          </w:hyperlink>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tabs>
              <w:tab w:val="right" w:leader="none" w:pos="9016"/>
            </w:tabs>
            <w:spacing w:after="0" w:lineRule="auto"/>
            <w:rPr>
              <w:rFonts w:ascii="Times" w:cs="Times" w:eastAsia="Times" w:hAnsi="Times"/>
              <w:sz w:val="26"/>
              <w:szCs w:val="26"/>
            </w:rPr>
          </w:pPr>
          <w:hyperlink w:anchor="_heading=h.2koq656">
            <w:r w:rsidDel="00000000" w:rsidR="00000000" w:rsidRPr="00000000">
              <w:rPr>
                <w:rFonts w:ascii="Times" w:cs="Times" w:eastAsia="Times" w:hAnsi="Times"/>
                <w:sz w:val="26"/>
                <w:szCs w:val="26"/>
                <w:rtl w:val="0"/>
              </w:rPr>
              <w:t xml:space="preserve">Hình 14: Trang cập nhật sản phẩm</w:t>
              <w:tab/>
              <w:t xml:space="preserve">48</w:t>
            </w:r>
          </w:hyperlink>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tabs>
              <w:tab w:val="right" w:leader="none" w:pos="9016"/>
            </w:tabs>
            <w:spacing w:after="0" w:lineRule="auto"/>
            <w:rPr>
              <w:rFonts w:ascii="Times" w:cs="Times" w:eastAsia="Times" w:hAnsi="Times"/>
              <w:sz w:val="26"/>
              <w:szCs w:val="26"/>
            </w:rPr>
          </w:pPr>
          <w:hyperlink w:anchor="_heading=h.zu0gcz">
            <w:r w:rsidDel="00000000" w:rsidR="00000000" w:rsidRPr="00000000">
              <w:rPr>
                <w:rFonts w:ascii="Times" w:cs="Times" w:eastAsia="Times" w:hAnsi="Times"/>
                <w:sz w:val="26"/>
                <w:szCs w:val="26"/>
                <w:rtl w:val="0"/>
              </w:rPr>
              <w:t xml:space="preserve">Hình 15: Trang thêm sản phẩm</w:t>
              <w:tab/>
              <w:t xml:space="preserve">51</w:t>
            </w:r>
          </w:hyperlink>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tabs>
              <w:tab w:val="right" w:leader="none" w:pos="9016"/>
            </w:tabs>
            <w:spacing w:after="0" w:lineRule="auto"/>
            <w:rPr>
              <w:rFonts w:ascii="Times" w:cs="Times" w:eastAsia="Times" w:hAnsi="Times"/>
              <w:sz w:val="26"/>
              <w:szCs w:val="26"/>
            </w:rPr>
          </w:pPr>
          <w:hyperlink w:anchor="_heading=h.3jtnz0s">
            <w:r w:rsidDel="00000000" w:rsidR="00000000" w:rsidRPr="00000000">
              <w:rPr>
                <w:rFonts w:ascii="Times" w:cs="Times" w:eastAsia="Times" w:hAnsi="Times"/>
                <w:sz w:val="26"/>
                <w:szCs w:val="26"/>
                <w:rtl w:val="0"/>
              </w:rPr>
              <w:t xml:space="preserve">Hình 16: Trang hãng sản phẩm</w:t>
              <w:tab/>
              <w:t xml:space="preserve">55</w:t>
            </w:r>
          </w:hyperlink>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tabs>
              <w:tab w:val="right" w:leader="none" w:pos="9016"/>
            </w:tabs>
            <w:spacing w:after="0" w:lineRule="auto"/>
            <w:rPr>
              <w:rFonts w:ascii="Times" w:cs="Times" w:eastAsia="Times" w:hAnsi="Times"/>
              <w:sz w:val="26"/>
              <w:szCs w:val="26"/>
            </w:rPr>
          </w:pPr>
          <w:hyperlink w:anchor="_heading=h.1yyy98l">
            <w:r w:rsidDel="00000000" w:rsidR="00000000" w:rsidRPr="00000000">
              <w:rPr>
                <w:rFonts w:ascii="Times" w:cs="Times" w:eastAsia="Times" w:hAnsi="Times"/>
                <w:sz w:val="26"/>
                <w:szCs w:val="26"/>
                <w:rtl w:val="0"/>
              </w:rPr>
              <w:t xml:space="preserve">Hình 17: Trang cập nhật hãng sản phẩm</w:t>
              <w:tab/>
              <w:t xml:space="preserve">57</w:t>
            </w:r>
          </w:hyperlink>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tabs>
              <w:tab w:val="right" w:leader="none" w:pos="9016"/>
            </w:tabs>
            <w:spacing w:after="0" w:lineRule="auto"/>
            <w:rPr>
              <w:rFonts w:ascii="Times" w:cs="Times" w:eastAsia="Times" w:hAnsi="Times"/>
              <w:sz w:val="26"/>
              <w:szCs w:val="26"/>
            </w:rPr>
          </w:pPr>
          <w:hyperlink w:anchor="_heading=h.4iylrwe">
            <w:r w:rsidDel="00000000" w:rsidR="00000000" w:rsidRPr="00000000">
              <w:rPr>
                <w:rFonts w:ascii="Times" w:cs="Times" w:eastAsia="Times" w:hAnsi="Times"/>
                <w:sz w:val="26"/>
                <w:szCs w:val="26"/>
                <w:rtl w:val="0"/>
              </w:rPr>
              <w:t xml:space="preserve">Hình 18: Trang thêm hãng sản phẩm</w:t>
              <w:tab/>
              <w:t xml:space="preserve">59</w:t>
            </w:r>
          </w:hyperlink>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tabs>
              <w:tab w:val="right" w:leader="none" w:pos="9016"/>
            </w:tabs>
            <w:spacing w:after="0" w:lineRule="auto"/>
            <w:rPr>
              <w:rFonts w:ascii="Times" w:cs="Times" w:eastAsia="Times" w:hAnsi="Times"/>
              <w:sz w:val="26"/>
              <w:szCs w:val="26"/>
            </w:rPr>
          </w:pPr>
          <w:hyperlink w:anchor="_heading=h.2y3w247">
            <w:r w:rsidDel="00000000" w:rsidR="00000000" w:rsidRPr="00000000">
              <w:rPr>
                <w:rFonts w:ascii="Times" w:cs="Times" w:eastAsia="Times" w:hAnsi="Times"/>
                <w:sz w:val="26"/>
                <w:szCs w:val="26"/>
                <w:rtl w:val="0"/>
              </w:rPr>
              <w:t xml:space="preserve">Hình 19: Trang quản lý loại sản phẩm</w:t>
              <w:tab/>
              <w:t xml:space="preserve">62</w:t>
            </w:r>
          </w:hyperlink>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tabs>
              <w:tab w:val="right" w:leader="none" w:pos="9016"/>
            </w:tabs>
            <w:spacing w:after="0" w:lineRule="auto"/>
            <w:rPr>
              <w:rFonts w:ascii="Times" w:cs="Times" w:eastAsia="Times" w:hAnsi="Times"/>
              <w:sz w:val="26"/>
              <w:szCs w:val="26"/>
            </w:rPr>
          </w:pPr>
          <w:hyperlink w:anchor="_heading=h.1d96cc0">
            <w:r w:rsidDel="00000000" w:rsidR="00000000" w:rsidRPr="00000000">
              <w:rPr>
                <w:rFonts w:ascii="Times" w:cs="Times" w:eastAsia="Times" w:hAnsi="Times"/>
                <w:sz w:val="26"/>
                <w:szCs w:val="26"/>
                <w:rtl w:val="0"/>
              </w:rPr>
              <w:t xml:space="preserve">Hình 20: Trang quản lý hãng sản phẩm</w:t>
              <w:tab/>
              <w:t xml:space="preserve">64</w:t>
            </w:r>
          </w:hyperlink>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tabs>
              <w:tab w:val="right" w:leader="none" w:pos="9016"/>
            </w:tabs>
            <w:spacing w:after="0" w:lineRule="auto"/>
            <w:rPr>
              <w:rFonts w:ascii="Times" w:cs="Times" w:eastAsia="Times" w:hAnsi="Times"/>
              <w:sz w:val="26"/>
              <w:szCs w:val="26"/>
            </w:rPr>
          </w:pPr>
          <w:hyperlink w:anchor="_heading=h.3x8tuzt">
            <w:r w:rsidDel="00000000" w:rsidR="00000000" w:rsidRPr="00000000">
              <w:rPr>
                <w:rFonts w:ascii="Times" w:cs="Times" w:eastAsia="Times" w:hAnsi="Times"/>
                <w:sz w:val="26"/>
                <w:szCs w:val="26"/>
                <w:rtl w:val="0"/>
              </w:rPr>
              <w:t xml:space="preserve">Hình 21: Trang quản loại sản phẩm</w:t>
              <w:tab/>
              <w:t xml:space="preserve">66</w:t>
            </w:r>
          </w:hyperlink>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tabs>
              <w:tab w:val="right" w:leader="none" w:pos="9016"/>
            </w:tabs>
            <w:spacing w:after="0" w:lineRule="auto"/>
            <w:rPr>
              <w:rFonts w:ascii="Times" w:cs="Times" w:eastAsia="Times" w:hAnsi="Times"/>
              <w:sz w:val="26"/>
              <w:szCs w:val="26"/>
            </w:rPr>
          </w:pPr>
          <w:hyperlink w:anchor="_heading=h.2ce457m">
            <w:r w:rsidDel="00000000" w:rsidR="00000000" w:rsidRPr="00000000">
              <w:rPr>
                <w:rFonts w:ascii="Times" w:cs="Times" w:eastAsia="Times" w:hAnsi="Times"/>
                <w:sz w:val="26"/>
                <w:szCs w:val="26"/>
                <w:rtl w:val="0"/>
              </w:rPr>
              <w:t xml:space="preserve">Hình 22: Trang đăng nhập</w:t>
              <w:tab/>
              <w:t xml:space="preserve">68</w:t>
            </w:r>
          </w:hyperlink>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tabs>
              <w:tab w:val="right" w:leader="none" w:pos="9016"/>
            </w:tabs>
            <w:spacing w:after="0" w:lineRule="auto"/>
            <w:rPr>
              <w:rFonts w:ascii="Times" w:cs="Times" w:eastAsia="Times" w:hAnsi="Times"/>
              <w:sz w:val="26"/>
              <w:szCs w:val="26"/>
            </w:rPr>
          </w:pPr>
          <w:hyperlink w:anchor="_heading=h.rjefff">
            <w:r w:rsidDel="00000000" w:rsidR="00000000" w:rsidRPr="00000000">
              <w:rPr>
                <w:rFonts w:ascii="Times" w:cs="Times" w:eastAsia="Times" w:hAnsi="Times"/>
                <w:sz w:val="26"/>
                <w:szCs w:val="26"/>
                <w:rtl w:val="0"/>
              </w:rPr>
              <w:t xml:space="preserve">Hình 23: Trang đăng ký</w:t>
              <w:tab/>
              <w:t xml:space="preserve">70</w:t>
            </w:r>
          </w:hyperlink>
          <w:r w:rsidDel="00000000" w:rsidR="00000000" w:rsidRPr="00000000">
            <w:rPr>
              <w:rtl w:val="0"/>
            </w:rPr>
          </w:r>
        </w:p>
        <w:p w:rsidR="00000000" w:rsidDel="00000000" w:rsidP="00000000" w:rsidRDefault="00000000" w:rsidRPr="00000000" w14:paraId="00000096">
          <w:pPr>
            <w:spacing w:after="0" w:line="240" w:lineRule="auto"/>
            <w:rPr>
              <w:rFonts w:ascii="Times" w:cs="Times" w:eastAsia="Times" w:hAnsi="Times"/>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7">
      <w:pPr>
        <w:spacing w:after="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0098">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pStyle w:val="Heading1"/>
        <w:jc w:val="center"/>
        <w:rPr>
          <w:rFonts w:ascii="Times New Roman" w:cs="Times New Roman" w:eastAsia="Times New Roman" w:hAnsi="Times New Roman"/>
          <w:b w:val="1"/>
          <w:color w:val="000000"/>
          <w:sz w:val="30"/>
          <w:szCs w:val="30"/>
        </w:rPr>
      </w:pPr>
      <w:bookmarkStart w:colFirst="0" w:colLast="0" w:name="_heading=h.30j0zll" w:id="1"/>
      <w:bookmarkEnd w:id="1"/>
      <w:r w:rsidDel="00000000" w:rsidR="00000000" w:rsidRPr="00000000">
        <w:rPr>
          <w:rFonts w:ascii="Times New Roman" w:cs="Times New Roman" w:eastAsia="Times New Roman" w:hAnsi="Times New Roman"/>
          <w:b w:val="1"/>
          <w:color w:val="000000"/>
          <w:sz w:val="30"/>
          <w:szCs w:val="30"/>
          <w:rtl w:val="0"/>
        </w:rPr>
        <w:t xml:space="preserve">DANH MỤC CHỮ VIẾT TẮT</w:t>
      </w:r>
    </w:p>
    <w:p w:rsidR="00000000" w:rsidDel="00000000" w:rsidP="00000000" w:rsidRDefault="00000000" w:rsidRPr="00000000" w14:paraId="000000A4">
      <w:pPr>
        <w:rPr/>
      </w:pPr>
      <w:r w:rsidDel="00000000" w:rsidR="00000000" w:rsidRPr="00000000">
        <w:rPr>
          <w:rtl w:val="0"/>
        </w:rPr>
      </w:r>
    </w:p>
    <w:tbl>
      <w:tblPr>
        <w:tblStyle w:val="Table2"/>
        <w:tblW w:w="5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0"/>
        <w:gridCol w:w="2025"/>
        <w:gridCol w:w="2805"/>
        <w:tblGridChange w:id="0">
          <w:tblGrid>
            <w:gridCol w:w="960"/>
            <w:gridCol w:w="2025"/>
            <w:gridCol w:w="2805"/>
          </w:tblGrid>
        </w:tblGridChange>
      </w:tblGrid>
      <w:tr>
        <w:trPr>
          <w:cantSplit w:val="0"/>
          <w:trHeight w:val="53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3.0" w:type="dxa"/>
              <w:bottom w:w="0.0" w:type="dxa"/>
              <w:right w:w="113.0" w:type="dxa"/>
            </w:tcMar>
            <w:vAlign w:val="center"/>
          </w:tcPr>
          <w:p w:rsidR="00000000" w:rsidDel="00000000" w:rsidP="00000000" w:rsidRDefault="00000000" w:rsidRPr="00000000" w14:paraId="000000A5">
            <w:pPr>
              <w:jc w:val="center"/>
              <w:rPr>
                <w:rFonts w:ascii="Times" w:cs="Times" w:eastAsia="Times" w:hAnsi="Times"/>
                <w:sz w:val="26"/>
                <w:szCs w:val="26"/>
              </w:rPr>
            </w:pPr>
            <w:r w:rsidDel="00000000" w:rsidR="00000000" w:rsidRPr="00000000">
              <w:rPr>
                <w:rFonts w:ascii="Times" w:cs="Times" w:eastAsia="Times" w:hAnsi="Times"/>
                <w:b w:val="1"/>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3.0" w:type="dxa"/>
              <w:bottom w:w="0.0" w:type="dxa"/>
              <w:right w:w="113.0" w:type="dxa"/>
            </w:tcMar>
            <w:vAlign w:val="center"/>
          </w:tcPr>
          <w:p w:rsidR="00000000" w:rsidDel="00000000" w:rsidP="00000000" w:rsidRDefault="00000000" w:rsidRPr="00000000" w14:paraId="000000A6">
            <w:pPr>
              <w:rPr>
                <w:rFonts w:ascii="Times" w:cs="Times" w:eastAsia="Times" w:hAnsi="Times"/>
                <w:sz w:val="26"/>
                <w:szCs w:val="26"/>
              </w:rPr>
            </w:pPr>
            <w:r w:rsidDel="00000000" w:rsidR="00000000" w:rsidRPr="00000000">
              <w:rPr>
                <w:rFonts w:ascii="Times" w:cs="Times" w:eastAsia="Times" w:hAnsi="Times"/>
                <w:b w:val="1"/>
                <w:sz w:val="26"/>
                <w:szCs w:val="26"/>
                <w:rtl w:val="0"/>
              </w:rPr>
              <w:t xml:space="preserve">Ký hiệu chữ viết tắt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3.0" w:type="dxa"/>
              <w:bottom w:w="0.0" w:type="dxa"/>
              <w:right w:w="113.0" w:type="dxa"/>
            </w:tcMar>
            <w:vAlign w:val="center"/>
          </w:tcPr>
          <w:p w:rsidR="00000000" w:rsidDel="00000000" w:rsidP="00000000" w:rsidRDefault="00000000" w:rsidRPr="00000000" w14:paraId="000000A7">
            <w:pPr>
              <w:rPr>
                <w:rFonts w:ascii="Times" w:cs="Times" w:eastAsia="Times" w:hAnsi="Times"/>
                <w:sz w:val="26"/>
                <w:szCs w:val="26"/>
              </w:rPr>
            </w:pPr>
            <w:r w:rsidDel="00000000" w:rsidR="00000000" w:rsidRPr="00000000">
              <w:rPr>
                <w:rFonts w:ascii="Times" w:cs="Times" w:eastAsia="Times" w:hAnsi="Times"/>
                <w:b w:val="1"/>
                <w:sz w:val="26"/>
                <w:szCs w:val="26"/>
                <w:rtl w:val="0"/>
              </w:rPr>
              <w:t xml:space="preserve">Chữ viết đầy đủ</w:t>
            </w:r>
            <w:r w:rsidDel="00000000" w:rsidR="00000000" w:rsidRPr="00000000">
              <w:rPr>
                <w:rtl w:val="0"/>
              </w:rPr>
            </w:r>
          </w:p>
        </w:tc>
      </w:tr>
      <w:tr>
        <w:trPr>
          <w:cantSplit w:val="0"/>
          <w:trHeight w:val="53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3.0" w:type="dxa"/>
              <w:bottom w:w="0.0" w:type="dxa"/>
              <w:right w:w="113.0" w:type="dxa"/>
            </w:tcMar>
            <w:vAlign w:val="center"/>
          </w:tcPr>
          <w:p w:rsidR="00000000" w:rsidDel="00000000" w:rsidP="00000000" w:rsidRDefault="00000000" w:rsidRPr="00000000" w14:paraId="000000A8">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13.0" w:type="dxa"/>
              <w:bottom w:w="0.0" w:type="dxa"/>
              <w:right w:w="113.0" w:type="dxa"/>
            </w:tcMar>
          </w:tcPr>
          <w:p w:rsidR="00000000" w:rsidDel="00000000" w:rsidP="00000000" w:rsidRDefault="00000000" w:rsidRPr="00000000" w14:paraId="000000A9">
            <w:pPr>
              <w:rPr>
                <w:rFonts w:ascii="Times" w:cs="Times" w:eastAsia="Times" w:hAnsi="Times"/>
                <w:sz w:val="26"/>
                <w:szCs w:val="26"/>
              </w:rPr>
            </w:pPr>
            <w:r w:rsidDel="00000000" w:rsidR="00000000" w:rsidRPr="00000000">
              <w:rPr>
                <w:rFonts w:ascii="Times" w:cs="Times" w:eastAsia="Times" w:hAnsi="Times"/>
                <w:sz w:val="26"/>
                <w:szCs w:val="26"/>
                <w:rtl w:val="0"/>
              </w:rPr>
              <w:t xml:space="preserve">API</w:t>
            </w:r>
          </w:p>
        </w:tc>
        <w:tc>
          <w:tcPr>
            <w:tcBorders>
              <w:top w:color="000000" w:space="0" w:sz="4" w:val="single"/>
              <w:left w:color="000000" w:space="0" w:sz="4" w:val="single"/>
              <w:bottom w:color="000000" w:space="0" w:sz="4" w:val="single"/>
              <w:right w:color="000000" w:space="0" w:sz="4" w:val="single"/>
            </w:tcBorders>
            <w:tcMar>
              <w:top w:w="0.0" w:type="dxa"/>
              <w:left w:w="113.0" w:type="dxa"/>
              <w:bottom w:w="0.0" w:type="dxa"/>
              <w:right w:w="113.0" w:type="dxa"/>
            </w:tcMar>
          </w:tcPr>
          <w:p w:rsidR="00000000" w:rsidDel="00000000" w:rsidP="00000000" w:rsidRDefault="00000000" w:rsidRPr="00000000" w14:paraId="000000AA">
            <w:pPr>
              <w:rPr>
                <w:rFonts w:ascii="Times" w:cs="Times" w:eastAsia="Times" w:hAnsi="Times"/>
                <w:sz w:val="26"/>
                <w:szCs w:val="26"/>
              </w:rPr>
            </w:pPr>
            <w:r w:rsidDel="00000000" w:rsidR="00000000" w:rsidRPr="00000000">
              <w:rPr>
                <w:rFonts w:ascii="Times" w:cs="Times" w:eastAsia="Times" w:hAnsi="Times"/>
                <w:sz w:val="26"/>
                <w:szCs w:val="26"/>
                <w:rtl w:val="0"/>
              </w:rPr>
              <w:t xml:space="preserve">Application Programming Interface</w:t>
            </w:r>
          </w:p>
        </w:tc>
      </w:tr>
      <w:tr>
        <w:trPr>
          <w:cantSplit w:val="0"/>
          <w:trHeight w:val="53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3.0" w:type="dxa"/>
              <w:bottom w:w="0.0" w:type="dxa"/>
              <w:right w:w="113.0" w:type="dxa"/>
            </w:tcMar>
            <w:vAlign w:val="center"/>
          </w:tcPr>
          <w:p w:rsidR="00000000" w:rsidDel="00000000" w:rsidP="00000000" w:rsidRDefault="00000000" w:rsidRPr="00000000" w14:paraId="000000AB">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13.0" w:type="dxa"/>
              <w:bottom w:w="0.0" w:type="dxa"/>
              <w:right w:w="113.0" w:type="dxa"/>
            </w:tcMar>
          </w:tcPr>
          <w:p w:rsidR="00000000" w:rsidDel="00000000" w:rsidP="00000000" w:rsidRDefault="00000000" w:rsidRPr="00000000" w14:paraId="000000AC">
            <w:pPr>
              <w:rPr>
                <w:rFonts w:ascii="Times" w:cs="Times" w:eastAsia="Times" w:hAnsi="Times"/>
                <w:sz w:val="26"/>
                <w:szCs w:val="26"/>
              </w:rPr>
            </w:pPr>
            <w:r w:rsidDel="00000000" w:rsidR="00000000" w:rsidRPr="00000000">
              <w:rPr>
                <w:rFonts w:ascii="Times" w:cs="Times" w:eastAsia="Times" w:hAnsi="Times"/>
                <w:sz w:val="26"/>
                <w:szCs w:val="26"/>
                <w:rtl w:val="0"/>
              </w:rPr>
              <w:t xml:space="preserve">CNTT</w:t>
            </w:r>
          </w:p>
        </w:tc>
        <w:tc>
          <w:tcPr>
            <w:tcBorders>
              <w:top w:color="000000" w:space="0" w:sz="4" w:val="single"/>
              <w:left w:color="000000" w:space="0" w:sz="4" w:val="single"/>
              <w:bottom w:color="000000" w:space="0" w:sz="4" w:val="single"/>
              <w:right w:color="000000" w:space="0" w:sz="4" w:val="single"/>
            </w:tcBorders>
            <w:tcMar>
              <w:top w:w="0.0" w:type="dxa"/>
              <w:left w:w="113.0" w:type="dxa"/>
              <w:bottom w:w="0.0" w:type="dxa"/>
              <w:right w:w="113.0" w:type="dxa"/>
            </w:tcMar>
          </w:tcPr>
          <w:p w:rsidR="00000000" w:rsidDel="00000000" w:rsidP="00000000" w:rsidRDefault="00000000" w:rsidRPr="00000000" w14:paraId="000000AD">
            <w:pPr>
              <w:rPr>
                <w:rFonts w:ascii="Times" w:cs="Times" w:eastAsia="Times" w:hAnsi="Times"/>
                <w:sz w:val="26"/>
                <w:szCs w:val="26"/>
              </w:rPr>
            </w:pPr>
            <w:r w:rsidDel="00000000" w:rsidR="00000000" w:rsidRPr="00000000">
              <w:rPr>
                <w:rFonts w:ascii="Times" w:cs="Times" w:eastAsia="Times" w:hAnsi="Times"/>
                <w:sz w:val="26"/>
                <w:szCs w:val="26"/>
                <w:rtl w:val="0"/>
              </w:rPr>
              <w:t xml:space="preserve">Công nghệ thông tin</w:t>
            </w:r>
          </w:p>
        </w:tc>
      </w:tr>
      <w:tr>
        <w:trPr>
          <w:cantSplit w:val="0"/>
          <w:trHeight w:val="53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3.0" w:type="dxa"/>
              <w:bottom w:w="0.0" w:type="dxa"/>
              <w:right w:w="113.0" w:type="dxa"/>
            </w:tcMar>
            <w:vAlign w:val="center"/>
          </w:tcPr>
          <w:p w:rsidR="00000000" w:rsidDel="00000000" w:rsidP="00000000" w:rsidRDefault="00000000" w:rsidRPr="00000000" w14:paraId="000000AE">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13.0" w:type="dxa"/>
              <w:bottom w:w="0.0" w:type="dxa"/>
              <w:right w:w="113.0" w:type="dxa"/>
            </w:tcMar>
          </w:tcPr>
          <w:p w:rsidR="00000000" w:rsidDel="00000000" w:rsidP="00000000" w:rsidRDefault="00000000" w:rsidRPr="00000000" w14:paraId="000000AF">
            <w:pPr>
              <w:rPr>
                <w:rFonts w:ascii="Times" w:cs="Times" w:eastAsia="Times" w:hAnsi="Times"/>
                <w:sz w:val="26"/>
                <w:szCs w:val="26"/>
              </w:rPr>
            </w:pPr>
            <w:r w:rsidDel="00000000" w:rsidR="00000000" w:rsidRPr="00000000">
              <w:rPr>
                <w:rFonts w:ascii="Times" w:cs="Times" w:eastAsia="Times" w:hAnsi="Times"/>
                <w:sz w:val="26"/>
                <w:szCs w:val="26"/>
                <w:rtl w:val="0"/>
              </w:rPr>
              <w:t xml:space="preserve">CSRF</w:t>
            </w:r>
          </w:p>
        </w:tc>
        <w:tc>
          <w:tcPr>
            <w:tcBorders>
              <w:top w:color="000000" w:space="0" w:sz="4" w:val="single"/>
              <w:left w:color="000000" w:space="0" w:sz="4" w:val="single"/>
              <w:bottom w:color="000000" w:space="0" w:sz="4" w:val="single"/>
              <w:right w:color="000000" w:space="0" w:sz="4" w:val="single"/>
            </w:tcBorders>
            <w:tcMar>
              <w:top w:w="0.0" w:type="dxa"/>
              <w:left w:w="113.0" w:type="dxa"/>
              <w:bottom w:w="0.0" w:type="dxa"/>
              <w:right w:w="113.0" w:type="dxa"/>
            </w:tcMar>
          </w:tcPr>
          <w:p w:rsidR="00000000" w:rsidDel="00000000" w:rsidP="00000000" w:rsidRDefault="00000000" w:rsidRPr="00000000" w14:paraId="000000B0">
            <w:pPr>
              <w:rPr>
                <w:rFonts w:ascii="Times" w:cs="Times" w:eastAsia="Times" w:hAnsi="Times"/>
                <w:sz w:val="26"/>
                <w:szCs w:val="26"/>
              </w:rPr>
            </w:pPr>
            <w:r w:rsidDel="00000000" w:rsidR="00000000" w:rsidRPr="00000000">
              <w:rPr>
                <w:rFonts w:ascii="Times" w:cs="Times" w:eastAsia="Times" w:hAnsi="Times"/>
                <w:sz w:val="26"/>
                <w:szCs w:val="26"/>
                <w:rtl w:val="0"/>
              </w:rPr>
              <w:t xml:space="preserve">Cross-Site Request Forgery</w:t>
            </w:r>
          </w:p>
        </w:tc>
      </w:tr>
      <w:tr>
        <w:trPr>
          <w:cantSplit w:val="0"/>
          <w:trHeight w:val="53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3.0" w:type="dxa"/>
              <w:bottom w:w="0.0" w:type="dxa"/>
              <w:right w:w="113.0" w:type="dxa"/>
            </w:tcMar>
            <w:vAlign w:val="center"/>
          </w:tcPr>
          <w:p w:rsidR="00000000" w:rsidDel="00000000" w:rsidP="00000000" w:rsidRDefault="00000000" w:rsidRPr="00000000" w14:paraId="000000B1">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13.0" w:type="dxa"/>
              <w:bottom w:w="0.0" w:type="dxa"/>
              <w:right w:w="113.0" w:type="dxa"/>
            </w:tcMar>
          </w:tcPr>
          <w:p w:rsidR="00000000" w:rsidDel="00000000" w:rsidP="00000000" w:rsidRDefault="00000000" w:rsidRPr="00000000" w14:paraId="000000B2">
            <w:pPr>
              <w:rPr>
                <w:rFonts w:ascii="Times" w:cs="Times" w:eastAsia="Times" w:hAnsi="Times"/>
                <w:sz w:val="26"/>
                <w:szCs w:val="26"/>
              </w:rPr>
            </w:pPr>
            <w:r w:rsidDel="00000000" w:rsidR="00000000" w:rsidRPr="00000000">
              <w:rPr>
                <w:rFonts w:ascii="Times" w:cs="Times" w:eastAsia="Times" w:hAnsi="Times"/>
                <w:sz w:val="26"/>
                <w:szCs w:val="26"/>
                <w:rtl w:val="0"/>
              </w:rPr>
              <w:t xml:space="preserve">GVHD</w:t>
            </w:r>
          </w:p>
        </w:tc>
        <w:tc>
          <w:tcPr>
            <w:tcBorders>
              <w:top w:color="000000" w:space="0" w:sz="4" w:val="single"/>
              <w:left w:color="000000" w:space="0" w:sz="4" w:val="single"/>
              <w:bottom w:color="000000" w:space="0" w:sz="4" w:val="single"/>
              <w:right w:color="000000" w:space="0" w:sz="4" w:val="single"/>
            </w:tcBorders>
            <w:tcMar>
              <w:top w:w="0.0" w:type="dxa"/>
              <w:left w:w="113.0" w:type="dxa"/>
              <w:bottom w:w="0.0" w:type="dxa"/>
              <w:right w:w="113.0" w:type="dxa"/>
            </w:tcMar>
          </w:tcPr>
          <w:p w:rsidR="00000000" w:rsidDel="00000000" w:rsidP="00000000" w:rsidRDefault="00000000" w:rsidRPr="00000000" w14:paraId="000000B3">
            <w:pPr>
              <w:rPr>
                <w:rFonts w:ascii="Times" w:cs="Times" w:eastAsia="Times" w:hAnsi="Times"/>
                <w:sz w:val="26"/>
                <w:szCs w:val="26"/>
              </w:rPr>
            </w:pPr>
            <w:r w:rsidDel="00000000" w:rsidR="00000000" w:rsidRPr="00000000">
              <w:rPr>
                <w:rFonts w:ascii="Times" w:cs="Times" w:eastAsia="Times" w:hAnsi="Times"/>
                <w:sz w:val="26"/>
                <w:szCs w:val="26"/>
                <w:rtl w:val="0"/>
              </w:rPr>
              <w:t xml:space="preserve">Giảng viên hướng dẫn</w:t>
            </w:r>
          </w:p>
        </w:tc>
      </w:tr>
      <w:tr>
        <w:trPr>
          <w:cantSplit w:val="0"/>
          <w:trHeight w:val="53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3.0" w:type="dxa"/>
              <w:bottom w:w="0.0" w:type="dxa"/>
              <w:right w:w="113.0" w:type="dxa"/>
            </w:tcMar>
            <w:vAlign w:val="center"/>
          </w:tcPr>
          <w:p w:rsidR="00000000" w:rsidDel="00000000" w:rsidP="00000000" w:rsidRDefault="00000000" w:rsidRPr="00000000" w14:paraId="000000B4">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13.0" w:type="dxa"/>
              <w:bottom w:w="0.0" w:type="dxa"/>
              <w:right w:w="113.0" w:type="dxa"/>
            </w:tcMar>
          </w:tcPr>
          <w:p w:rsidR="00000000" w:rsidDel="00000000" w:rsidP="00000000" w:rsidRDefault="00000000" w:rsidRPr="00000000" w14:paraId="000000B5">
            <w:pPr>
              <w:rPr>
                <w:rFonts w:ascii="Times" w:cs="Times" w:eastAsia="Times" w:hAnsi="Times"/>
                <w:sz w:val="26"/>
                <w:szCs w:val="26"/>
              </w:rPr>
            </w:pPr>
            <w:r w:rsidDel="00000000" w:rsidR="00000000" w:rsidRPr="00000000">
              <w:rPr>
                <w:rFonts w:ascii="Times" w:cs="Times" w:eastAsia="Times" w:hAnsi="Times"/>
                <w:sz w:val="26"/>
                <w:szCs w:val="26"/>
                <w:rtl w:val="0"/>
              </w:rPr>
              <w:t xml:space="preserve">Q&amp;A</w:t>
            </w:r>
          </w:p>
        </w:tc>
        <w:tc>
          <w:tcPr>
            <w:tcBorders>
              <w:top w:color="000000" w:space="0" w:sz="4" w:val="single"/>
              <w:left w:color="000000" w:space="0" w:sz="4" w:val="single"/>
              <w:bottom w:color="000000" w:space="0" w:sz="4" w:val="single"/>
              <w:right w:color="000000" w:space="0" w:sz="4" w:val="single"/>
            </w:tcBorders>
            <w:tcMar>
              <w:top w:w="0.0" w:type="dxa"/>
              <w:left w:w="113.0" w:type="dxa"/>
              <w:bottom w:w="0.0" w:type="dxa"/>
              <w:right w:w="113.0" w:type="dxa"/>
            </w:tcMar>
          </w:tcPr>
          <w:p w:rsidR="00000000" w:rsidDel="00000000" w:rsidP="00000000" w:rsidRDefault="00000000" w:rsidRPr="00000000" w14:paraId="000000B6">
            <w:pPr>
              <w:rPr>
                <w:rFonts w:ascii="Times" w:cs="Times" w:eastAsia="Times" w:hAnsi="Times"/>
                <w:sz w:val="26"/>
                <w:szCs w:val="26"/>
              </w:rPr>
            </w:pPr>
            <w:r w:rsidDel="00000000" w:rsidR="00000000" w:rsidRPr="00000000">
              <w:rPr>
                <w:rFonts w:ascii="Times" w:cs="Times" w:eastAsia="Times" w:hAnsi="Times"/>
                <w:sz w:val="26"/>
                <w:szCs w:val="26"/>
                <w:rtl w:val="0"/>
              </w:rPr>
              <w:t xml:space="preserve">Question and Answer</w:t>
            </w:r>
          </w:p>
        </w:tc>
      </w:tr>
      <w:tr>
        <w:trPr>
          <w:cantSplit w:val="0"/>
          <w:trHeight w:val="53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3.0" w:type="dxa"/>
              <w:bottom w:w="0.0" w:type="dxa"/>
              <w:right w:w="113.0" w:type="dxa"/>
            </w:tcMar>
            <w:vAlign w:val="center"/>
          </w:tcPr>
          <w:p w:rsidR="00000000" w:rsidDel="00000000" w:rsidP="00000000" w:rsidRDefault="00000000" w:rsidRPr="00000000" w14:paraId="000000B7">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13.0" w:type="dxa"/>
              <w:bottom w:w="0.0" w:type="dxa"/>
              <w:right w:w="113.0" w:type="dxa"/>
            </w:tcMar>
          </w:tcPr>
          <w:p w:rsidR="00000000" w:rsidDel="00000000" w:rsidP="00000000" w:rsidRDefault="00000000" w:rsidRPr="00000000" w14:paraId="000000B8">
            <w:pPr>
              <w:rPr>
                <w:rFonts w:ascii="Times" w:cs="Times" w:eastAsia="Times" w:hAnsi="Times"/>
                <w:sz w:val="26"/>
                <w:szCs w:val="26"/>
              </w:rPr>
            </w:pPr>
            <w:r w:rsidDel="00000000" w:rsidR="00000000" w:rsidRPr="00000000">
              <w:rPr>
                <w:rFonts w:ascii="Times" w:cs="Times" w:eastAsia="Times" w:hAnsi="Times"/>
                <w:sz w:val="26"/>
                <w:szCs w:val="26"/>
                <w:rtl w:val="0"/>
              </w:rPr>
              <w:t xml:space="preserve">SQL</w:t>
            </w:r>
          </w:p>
        </w:tc>
        <w:tc>
          <w:tcPr>
            <w:tcBorders>
              <w:top w:color="000000" w:space="0" w:sz="4" w:val="single"/>
              <w:left w:color="000000" w:space="0" w:sz="4" w:val="single"/>
              <w:bottom w:color="000000" w:space="0" w:sz="4" w:val="single"/>
              <w:right w:color="000000" w:space="0" w:sz="4" w:val="single"/>
            </w:tcBorders>
            <w:tcMar>
              <w:top w:w="0.0" w:type="dxa"/>
              <w:left w:w="113.0" w:type="dxa"/>
              <w:bottom w:w="0.0" w:type="dxa"/>
              <w:right w:w="113.0" w:type="dxa"/>
            </w:tcMar>
          </w:tcPr>
          <w:p w:rsidR="00000000" w:rsidDel="00000000" w:rsidP="00000000" w:rsidRDefault="00000000" w:rsidRPr="00000000" w14:paraId="000000B9">
            <w:pPr>
              <w:rPr>
                <w:rFonts w:ascii="Times" w:cs="Times" w:eastAsia="Times" w:hAnsi="Times"/>
                <w:sz w:val="26"/>
                <w:szCs w:val="26"/>
              </w:rPr>
            </w:pPr>
            <w:r w:rsidDel="00000000" w:rsidR="00000000" w:rsidRPr="00000000">
              <w:rPr>
                <w:rFonts w:ascii="Times" w:cs="Times" w:eastAsia="Times" w:hAnsi="Times"/>
                <w:sz w:val="26"/>
                <w:szCs w:val="26"/>
                <w:rtl w:val="0"/>
              </w:rPr>
              <w:t xml:space="preserve">Structured Query Language</w:t>
            </w:r>
          </w:p>
        </w:tc>
      </w:tr>
      <w:tr>
        <w:trPr>
          <w:cantSplit w:val="0"/>
          <w:trHeight w:val="53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3.0" w:type="dxa"/>
              <w:bottom w:w="0.0" w:type="dxa"/>
              <w:right w:w="113.0" w:type="dxa"/>
            </w:tcMar>
            <w:vAlign w:val="center"/>
          </w:tcPr>
          <w:p w:rsidR="00000000" w:rsidDel="00000000" w:rsidP="00000000" w:rsidRDefault="00000000" w:rsidRPr="00000000" w14:paraId="000000BA">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13.0" w:type="dxa"/>
              <w:bottom w:w="0.0" w:type="dxa"/>
              <w:right w:w="113.0" w:type="dxa"/>
            </w:tcMar>
          </w:tcPr>
          <w:p w:rsidR="00000000" w:rsidDel="00000000" w:rsidP="00000000" w:rsidRDefault="00000000" w:rsidRPr="00000000" w14:paraId="000000BB">
            <w:pPr>
              <w:rPr>
                <w:rFonts w:ascii="Times" w:cs="Times" w:eastAsia="Times" w:hAnsi="Times"/>
                <w:sz w:val="26"/>
                <w:szCs w:val="26"/>
              </w:rPr>
            </w:pPr>
            <w:r w:rsidDel="00000000" w:rsidR="00000000" w:rsidRPr="00000000">
              <w:rPr>
                <w:rFonts w:ascii="Times" w:cs="Times" w:eastAsia="Times" w:hAnsi="Times"/>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13.0" w:type="dxa"/>
              <w:bottom w:w="0.0" w:type="dxa"/>
              <w:right w:w="113.0" w:type="dxa"/>
            </w:tcMar>
          </w:tcPr>
          <w:p w:rsidR="00000000" w:rsidDel="00000000" w:rsidP="00000000" w:rsidRDefault="00000000" w:rsidRPr="00000000" w14:paraId="000000BC">
            <w:pPr>
              <w:rPr>
                <w:rFonts w:ascii="Times" w:cs="Times" w:eastAsia="Times" w:hAnsi="Times"/>
                <w:sz w:val="26"/>
                <w:szCs w:val="26"/>
              </w:rPr>
            </w:pPr>
            <w:r w:rsidDel="00000000" w:rsidR="00000000" w:rsidRPr="00000000">
              <w:rPr>
                <w:rFonts w:ascii="Times" w:cs="Times" w:eastAsia="Times" w:hAnsi="Times"/>
                <w:sz w:val="26"/>
                <w:szCs w:val="26"/>
                <w:rtl w:val="0"/>
              </w:rPr>
              <w:t xml:space="preserve">Số thứ tự</w:t>
            </w:r>
          </w:p>
        </w:tc>
      </w:tr>
      <w:tr>
        <w:trPr>
          <w:cantSplit w:val="0"/>
          <w:trHeight w:val="53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3.0" w:type="dxa"/>
              <w:bottom w:w="0.0" w:type="dxa"/>
              <w:right w:w="113.0" w:type="dxa"/>
            </w:tcMar>
            <w:vAlign w:val="center"/>
          </w:tcPr>
          <w:p w:rsidR="00000000" w:rsidDel="00000000" w:rsidP="00000000" w:rsidRDefault="00000000" w:rsidRPr="00000000" w14:paraId="000000BD">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13.0" w:type="dxa"/>
              <w:bottom w:w="0.0" w:type="dxa"/>
              <w:right w:w="113.0" w:type="dxa"/>
            </w:tcMar>
          </w:tcPr>
          <w:p w:rsidR="00000000" w:rsidDel="00000000" w:rsidP="00000000" w:rsidRDefault="00000000" w:rsidRPr="00000000" w14:paraId="000000BE">
            <w:pPr>
              <w:rPr>
                <w:rFonts w:ascii="Times" w:cs="Times" w:eastAsia="Times" w:hAnsi="Times"/>
                <w:sz w:val="26"/>
                <w:szCs w:val="26"/>
              </w:rPr>
            </w:pPr>
            <w:r w:rsidDel="00000000" w:rsidR="00000000" w:rsidRPr="00000000">
              <w:rPr>
                <w:rFonts w:ascii="Times" w:cs="Times" w:eastAsia="Times" w:hAnsi="Times"/>
                <w:sz w:val="26"/>
                <w:szCs w:val="26"/>
                <w:rtl w:val="0"/>
              </w:rPr>
              <w:t xml:space="preserve">SV</w:t>
            </w:r>
          </w:p>
        </w:tc>
        <w:tc>
          <w:tcPr>
            <w:tcBorders>
              <w:top w:color="000000" w:space="0" w:sz="4" w:val="single"/>
              <w:left w:color="000000" w:space="0" w:sz="4" w:val="single"/>
              <w:bottom w:color="000000" w:space="0" w:sz="4" w:val="single"/>
              <w:right w:color="000000" w:space="0" w:sz="4" w:val="single"/>
            </w:tcBorders>
            <w:tcMar>
              <w:top w:w="0.0" w:type="dxa"/>
              <w:left w:w="113.0" w:type="dxa"/>
              <w:bottom w:w="0.0" w:type="dxa"/>
              <w:right w:w="113.0" w:type="dxa"/>
            </w:tcMar>
          </w:tcPr>
          <w:p w:rsidR="00000000" w:rsidDel="00000000" w:rsidP="00000000" w:rsidRDefault="00000000" w:rsidRPr="00000000" w14:paraId="000000BF">
            <w:pPr>
              <w:rPr>
                <w:rFonts w:ascii="Times" w:cs="Times" w:eastAsia="Times" w:hAnsi="Times"/>
                <w:sz w:val="26"/>
                <w:szCs w:val="26"/>
              </w:rPr>
            </w:pPr>
            <w:r w:rsidDel="00000000" w:rsidR="00000000" w:rsidRPr="00000000">
              <w:rPr>
                <w:rFonts w:ascii="Times" w:cs="Times" w:eastAsia="Times" w:hAnsi="Times"/>
                <w:sz w:val="26"/>
                <w:szCs w:val="26"/>
                <w:rtl w:val="0"/>
              </w:rPr>
              <w:t xml:space="preserve">Sinh viên</w:t>
            </w:r>
          </w:p>
        </w:tc>
      </w:tr>
    </w:tbl>
    <w:p w:rsidR="00000000" w:rsidDel="00000000" w:rsidP="00000000" w:rsidRDefault="00000000" w:rsidRPr="00000000" w14:paraId="000000C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3">
      <w:pPr>
        <w:pStyle w:val="Heading2"/>
        <w:numPr>
          <w:ilvl w:val="0"/>
          <w:numId w:val="52"/>
        </w:numPr>
        <w:ind w:left="720" w:hanging="360"/>
        <w:rPr>
          <w:color w:val="000000"/>
        </w:rPr>
      </w:pPr>
      <w:bookmarkStart w:colFirst="0" w:colLast="0" w:name="_heading=h.1fob9te" w:id="2"/>
      <w:bookmarkEnd w:id="2"/>
      <w:r w:rsidDel="00000000" w:rsidR="00000000" w:rsidRPr="00000000">
        <w:rPr>
          <w:color w:val="000000"/>
          <w:sz w:val="30"/>
          <w:szCs w:val="30"/>
          <w:rtl w:val="0"/>
        </w:rPr>
        <w:t xml:space="preserve">BẢNG PHÂN CÔNG CÔNG VIỆC NHÓM D</w:t>
      </w:r>
      <w:r w:rsidDel="00000000" w:rsidR="00000000" w:rsidRPr="00000000">
        <w:rPr>
          <w:rtl w:val="0"/>
        </w:rPr>
      </w:r>
    </w:p>
    <w:p w:rsidR="00000000" w:rsidDel="00000000" w:rsidP="00000000" w:rsidRDefault="00000000" w:rsidRPr="00000000" w14:paraId="000000C4">
      <w:pPr>
        <w:rPr>
          <w:rFonts w:ascii="Times" w:cs="Times" w:eastAsia="Times" w:hAnsi="Times"/>
          <w:sz w:val="28"/>
          <w:szCs w:val="28"/>
        </w:rPr>
      </w:pPr>
      <w:r w:rsidDel="00000000" w:rsidR="00000000" w:rsidRPr="00000000">
        <w:rPr>
          <w:rtl w:val="0"/>
        </w:rPr>
      </w:r>
    </w:p>
    <w:tbl>
      <w:tblPr>
        <w:tblStyle w:val="Table3"/>
        <w:tblW w:w="11355.0" w:type="dxa"/>
        <w:jc w:val="left"/>
        <w:tblInd w:w="-113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
        <w:gridCol w:w="1110"/>
        <w:gridCol w:w="2730"/>
        <w:gridCol w:w="1650"/>
        <w:gridCol w:w="1485"/>
        <w:gridCol w:w="765"/>
        <w:gridCol w:w="975"/>
        <w:gridCol w:w="855"/>
        <w:gridCol w:w="945"/>
        <w:tblGridChange w:id="0">
          <w:tblGrid>
            <w:gridCol w:w="840"/>
            <w:gridCol w:w="1110"/>
            <w:gridCol w:w="2730"/>
            <w:gridCol w:w="1650"/>
            <w:gridCol w:w="1485"/>
            <w:gridCol w:w="765"/>
            <w:gridCol w:w="975"/>
            <w:gridCol w:w="855"/>
            <w:gridCol w:w="945"/>
          </w:tblGrid>
        </w:tblGridChange>
      </w:tblGrid>
      <w:tr>
        <w:trPr>
          <w:cantSplit w:val="0"/>
          <w:tblHeader w:val="0"/>
        </w:trPr>
        <w:tc>
          <w:tcPr>
            <w:vAlign w:val="center"/>
          </w:tcPr>
          <w:p w:rsidR="00000000" w:rsidDel="00000000" w:rsidP="00000000" w:rsidRDefault="00000000" w:rsidRPr="00000000" w14:paraId="000000C5">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STT</w:t>
            </w:r>
          </w:p>
        </w:tc>
        <w:tc>
          <w:tcPr>
            <w:vAlign w:val="center"/>
          </w:tcPr>
          <w:p w:rsidR="00000000" w:rsidDel="00000000" w:rsidP="00000000" w:rsidRDefault="00000000" w:rsidRPr="00000000" w14:paraId="000000C6">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Họ và tên</w:t>
            </w:r>
          </w:p>
        </w:tc>
        <w:tc>
          <w:tcPr>
            <w:vAlign w:val="center"/>
          </w:tcPr>
          <w:p w:rsidR="00000000" w:rsidDel="00000000" w:rsidP="00000000" w:rsidRDefault="00000000" w:rsidRPr="00000000" w14:paraId="000000C7">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Công việc</w:t>
            </w:r>
          </w:p>
        </w:tc>
        <w:tc>
          <w:tcPr>
            <w:vAlign w:val="center"/>
          </w:tcPr>
          <w:p w:rsidR="00000000" w:rsidDel="00000000" w:rsidP="00000000" w:rsidRDefault="00000000" w:rsidRPr="00000000" w14:paraId="000000C8">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Tg bắt đầu</w:t>
            </w:r>
          </w:p>
        </w:tc>
        <w:tc>
          <w:tcPr>
            <w:vAlign w:val="center"/>
          </w:tcPr>
          <w:p w:rsidR="00000000" w:rsidDel="00000000" w:rsidP="00000000" w:rsidRDefault="00000000" w:rsidRPr="00000000" w14:paraId="000000C9">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Tg kết thúc</w:t>
            </w:r>
          </w:p>
        </w:tc>
        <w:tc>
          <w:tcPr>
            <w:vAlign w:val="center"/>
          </w:tcPr>
          <w:p w:rsidR="00000000" w:rsidDel="00000000" w:rsidP="00000000" w:rsidRDefault="00000000" w:rsidRPr="00000000" w14:paraId="000000CA">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Thời gian</w:t>
            </w:r>
          </w:p>
        </w:tc>
        <w:tc>
          <w:tcPr>
            <w:vAlign w:val="center"/>
          </w:tcPr>
          <w:p w:rsidR="00000000" w:rsidDel="00000000" w:rsidP="00000000" w:rsidRDefault="00000000" w:rsidRPr="00000000" w14:paraId="000000CB">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Đánh giá</w:t>
            </w:r>
          </w:p>
        </w:tc>
        <w:tc>
          <w:tcPr>
            <w:vAlign w:val="center"/>
          </w:tcPr>
          <w:p w:rsidR="00000000" w:rsidDel="00000000" w:rsidP="00000000" w:rsidRDefault="00000000" w:rsidRPr="00000000" w14:paraId="000000CC">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Điểm</w:t>
            </w:r>
          </w:p>
        </w:tc>
        <w:tc>
          <w:tcPr>
            <w:vAlign w:val="center"/>
          </w:tcPr>
          <w:p w:rsidR="00000000" w:rsidDel="00000000" w:rsidP="00000000" w:rsidRDefault="00000000" w:rsidRPr="00000000" w14:paraId="000000CD">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GV Chấm</w:t>
            </w:r>
          </w:p>
        </w:tc>
      </w:tr>
      <w:tr>
        <w:trPr>
          <w:cantSplit w:val="0"/>
          <w:trHeight w:val="547" w:hRule="atLeast"/>
          <w:tblHeader w:val="0"/>
        </w:trPr>
        <w:tc>
          <w:tcPr>
            <w:vMerge w:val="restart"/>
            <w:vAlign w:val="center"/>
          </w:tcPr>
          <w:p w:rsidR="00000000" w:rsidDel="00000000" w:rsidP="00000000" w:rsidRDefault="00000000" w:rsidRPr="00000000" w14:paraId="000000CE">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w:t>
            </w:r>
          </w:p>
        </w:tc>
        <w:tc>
          <w:tcPr>
            <w:vMerge w:val="restart"/>
            <w:vAlign w:val="center"/>
          </w:tcPr>
          <w:p w:rsidR="00000000" w:rsidDel="00000000" w:rsidP="00000000" w:rsidRDefault="00000000" w:rsidRPr="00000000" w14:paraId="000000CF">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Lê Chí Thuận</w:t>
            </w:r>
          </w:p>
        </w:tc>
        <w:tc>
          <w:tcPr>
            <w:vAlign w:val="bottom"/>
          </w:tcPr>
          <w:p w:rsidR="00000000" w:rsidDel="00000000" w:rsidP="00000000" w:rsidRDefault="00000000" w:rsidRPr="00000000" w14:paraId="000000D0">
            <w:pPr>
              <w:numPr>
                <w:ilvl w:val="0"/>
                <w:numId w:val="104"/>
              </w:numPr>
              <w:pBdr>
                <w:top w:space="0" w:sz="0" w:val="nil"/>
                <w:left w:space="0" w:sz="0" w:val="nil"/>
                <w:bottom w:space="0" w:sz="0" w:val="nil"/>
                <w:right w:space="0" w:sz="0" w:val="nil"/>
                <w:between w:space="0" w:sz="0" w:val="nil"/>
              </w:pBd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Thêm giảm giá</w:t>
            </w:r>
          </w:p>
        </w:tc>
        <w:tc>
          <w:tcPr>
            <w:vAlign w:val="center"/>
          </w:tcPr>
          <w:p w:rsidR="00000000" w:rsidDel="00000000" w:rsidP="00000000" w:rsidRDefault="00000000" w:rsidRPr="00000000" w14:paraId="000000D1">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21/09/2024</w:t>
            </w:r>
          </w:p>
        </w:tc>
        <w:tc>
          <w:tcPr>
            <w:vAlign w:val="center"/>
          </w:tcPr>
          <w:p w:rsidR="00000000" w:rsidDel="00000000" w:rsidP="00000000" w:rsidRDefault="00000000" w:rsidRPr="00000000" w14:paraId="000000D2">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07/11/2024</w:t>
            </w:r>
          </w:p>
        </w:tc>
        <w:tc>
          <w:tcPr>
            <w:vAlign w:val="center"/>
          </w:tcPr>
          <w:p w:rsidR="00000000" w:rsidDel="00000000" w:rsidP="00000000" w:rsidRDefault="00000000" w:rsidRPr="00000000" w14:paraId="000000D3">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2h</w:t>
            </w:r>
          </w:p>
        </w:tc>
        <w:tc>
          <w:tcPr>
            <w:vAlign w:val="center"/>
          </w:tcPr>
          <w:p w:rsidR="00000000" w:rsidDel="00000000" w:rsidP="00000000" w:rsidRDefault="00000000" w:rsidRPr="00000000" w14:paraId="000000D4">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0D5">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0D6">
            <w:pPr>
              <w:jc w:val="center"/>
              <w:rPr>
                <w:rFonts w:ascii="Times" w:cs="Times" w:eastAsia="Times" w:hAnsi="Times"/>
                <w:sz w:val="26"/>
                <w:szCs w:val="26"/>
              </w:rPr>
            </w:pPr>
            <w:r w:rsidDel="00000000" w:rsidR="00000000" w:rsidRPr="00000000">
              <w:rPr>
                <w:rtl w:val="0"/>
              </w:rPr>
            </w:r>
          </w:p>
        </w:tc>
      </w:tr>
      <w:tr>
        <w:trPr>
          <w:cantSplit w:val="0"/>
          <w:trHeight w:val="488.9999999999999" w:hRule="atLeast"/>
          <w:tblHeader w:val="0"/>
        </w:trPr>
        <w:tc>
          <w:tcPr>
            <w:vMerge w:val="continue"/>
            <w:vAlign w:val="center"/>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bottom"/>
          </w:tcPr>
          <w:p w:rsidR="00000000" w:rsidDel="00000000" w:rsidP="00000000" w:rsidRDefault="00000000" w:rsidRPr="00000000" w14:paraId="000000D9">
            <w:pPr>
              <w:numPr>
                <w:ilvl w:val="0"/>
                <w:numId w:val="104"/>
              </w:numPr>
              <w:ind w:left="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Sửa Giảm giá</w:t>
            </w:r>
          </w:p>
        </w:tc>
        <w:tc>
          <w:tcPr>
            <w:vAlign w:val="center"/>
          </w:tcPr>
          <w:p w:rsidR="00000000" w:rsidDel="00000000" w:rsidP="00000000" w:rsidRDefault="00000000" w:rsidRPr="00000000" w14:paraId="000000DA">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21/09/2024</w:t>
            </w:r>
          </w:p>
        </w:tc>
        <w:tc>
          <w:tcPr>
            <w:vAlign w:val="center"/>
          </w:tcPr>
          <w:p w:rsidR="00000000" w:rsidDel="00000000" w:rsidP="00000000" w:rsidRDefault="00000000" w:rsidRPr="00000000" w14:paraId="000000DB">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07/10/2024</w:t>
            </w:r>
          </w:p>
        </w:tc>
        <w:tc>
          <w:tcPr>
            <w:vAlign w:val="center"/>
          </w:tcPr>
          <w:p w:rsidR="00000000" w:rsidDel="00000000" w:rsidP="00000000" w:rsidRDefault="00000000" w:rsidRPr="00000000" w14:paraId="000000DC">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2h</w:t>
            </w:r>
          </w:p>
        </w:tc>
        <w:tc>
          <w:tcPr>
            <w:vAlign w:val="center"/>
          </w:tcPr>
          <w:p w:rsidR="00000000" w:rsidDel="00000000" w:rsidP="00000000" w:rsidRDefault="00000000" w:rsidRPr="00000000" w14:paraId="000000DD">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0DE">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0DF">
            <w:pPr>
              <w:jc w:val="center"/>
              <w:rPr>
                <w:rFonts w:ascii="Times" w:cs="Times" w:eastAsia="Times" w:hAnsi="Times"/>
                <w:sz w:val="26"/>
                <w:szCs w:val="26"/>
              </w:rPr>
            </w:pPr>
            <w:r w:rsidDel="00000000" w:rsidR="00000000" w:rsidRPr="00000000">
              <w:rPr>
                <w:rtl w:val="0"/>
              </w:rPr>
            </w:r>
          </w:p>
        </w:tc>
      </w:tr>
      <w:tr>
        <w:trPr>
          <w:cantSplit w:val="0"/>
          <w:trHeight w:val="569" w:hRule="atLeast"/>
          <w:tblHeader w:val="0"/>
        </w:trPr>
        <w:tc>
          <w:tcPr>
            <w:vMerge w:val="continue"/>
            <w:vAlign w:val="center"/>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bottom"/>
          </w:tcPr>
          <w:p w:rsidR="00000000" w:rsidDel="00000000" w:rsidP="00000000" w:rsidRDefault="00000000" w:rsidRPr="00000000" w14:paraId="000000E2">
            <w:pPr>
              <w:numPr>
                <w:ilvl w:val="0"/>
                <w:numId w:val="104"/>
              </w:numPr>
              <w:ind w:left="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Xóa giảm giá</w:t>
            </w:r>
          </w:p>
        </w:tc>
        <w:tc>
          <w:tcPr>
            <w:vAlign w:val="center"/>
          </w:tcPr>
          <w:p w:rsidR="00000000" w:rsidDel="00000000" w:rsidP="00000000" w:rsidRDefault="00000000" w:rsidRPr="00000000" w14:paraId="000000E3">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21/09/2024</w:t>
            </w:r>
          </w:p>
        </w:tc>
        <w:tc>
          <w:tcPr>
            <w:vAlign w:val="center"/>
          </w:tcPr>
          <w:p w:rsidR="00000000" w:rsidDel="00000000" w:rsidP="00000000" w:rsidRDefault="00000000" w:rsidRPr="00000000" w14:paraId="000000E4">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07/10/2024</w:t>
            </w:r>
          </w:p>
        </w:tc>
        <w:tc>
          <w:tcPr>
            <w:vAlign w:val="center"/>
          </w:tcPr>
          <w:p w:rsidR="00000000" w:rsidDel="00000000" w:rsidP="00000000" w:rsidRDefault="00000000" w:rsidRPr="00000000" w14:paraId="000000E5">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1h</w:t>
            </w:r>
          </w:p>
        </w:tc>
        <w:tc>
          <w:tcPr>
            <w:vAlign w:val="center"/>
          </w:tcPr>
          <w:p w:rsidR="00000000" w:rsidDel="00000000" w:rsidP="00000000" w:rsidRDefault="00000000" w:rsidRPr="00000000" w14:paraId="000000E6">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0E7">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0E8">
            <w:pPr>
              <w:jc w:val="center"/>
              <w:rPr>
                <w:rFonts w:ascii="Times" w:cs="Times" w:eastAsia="Times" w:hAnsi="Times"/>
                <w:sz w:val="26"/>
                <w:szCs w:val="26"/>
              </w:rPr>
            </w:pPr>
            <w:r w:rsidDel="00000000" w:rsidR="00000000" w:rsidRPr="00000000">
              <w:rPr>
                <w:rtl w:val="0"/>
              </w:rPr>
            </w:r>
          </w:p>
        </w:tc>
      </w:tr>
      <w:tr>
        <w:trPr>
          <w:cantSplit w:val="0"/>
          <w:trHeight w:val="603" w:hRule="atLeast"/>
          <w:tblHeader w:val="0"/>
        </w:trPr>
        <w:tc>
          <w:tcPr>
            <w:vMerge w:val="continue"/>
            <w:vAlign w:val="center"/>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bottom"/>
          </w:tcPr>
          <w:p w:rsidR="00000000" w:rsidDel="00000000" w:rsidP="00000000" w:rsidRDefault="00000000" w:rsidRPr="00000000" w14:paraId="000000EB">
            <w:pPr>
              <w:numPr>
                <w:ilvl w:val="0"/>
                <w:numId w:val="104"/>
              </w:numPr>
              <w:pBdr>
                <w:top w:space="0" w:sz="0" w:val="nil"/>
                <w:left w:space="0" w:sz="0" w:val="nil"/>
                <w:bottom w:space="0" w:sz="0" w:val="nil"/>
                <w:right w:space="0" w:sz="0" w:val="nil"/>
                <w:between w:space="0" w:sz="0" w:val="nil"/>
              </w:pBd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Hiển thị phiếu giảm giá trong cart</w:t>
            </w:r>
          </w:p>
        </w:tc>
        <w:tc>
          <w:tcPr>
            <w:vAlign w:val="center"/>
          </w:tcPr>
          <w:p w:rsidR="00000000" w:rsidDel="00000000" w:rsidP="00000000" w:rsidRDefault="00000000" w:rsidRPr="00000000" w14:paraId="000000EC">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21/09/2024</w:t>
            </w:r>
          </w:p>
        </w:tc>
        <w:tc>
          <w:tcPr>
            <w:vAlign w:val="center"/>
          </w:tcPr>
          <w:p w:rsidR="00000000" w:rsidDel="00000000" w:rsidP="00000000" w:rsidRDefault="00000000" w:rsidRPr="00000000" w14:paraId="000000ED">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07/10/2024</w:t>
            </w:r>
          </w:p>
        </w:tc>
        <w:tc>
          <w:tcPr>
            <w:vAlign w:val="center"/>
          </w:tcPr>
          <w:p w:rsidR="00000000" w:rsidDel="00000000" w:rsidP="00000000" w:rsidRDefault="00000000" w:rsidRPr="00000000" w14:paraId="000000EE">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1h30</w:t>
            </w:r>
          </w:p>
        </w:tc>
        <w:tc>
          <w:tcPr>
            <w:vAlign w:val="center"/>
          </w:tcPr>
          <w:p w:rsidR="00000000" w:rsidDel="00000000" w:rsidP="00000000" w:rsidRDefault="00000000" w:rsidRPr="00000000" w14:paraId="000000EF">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0F0">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0F1">
            <w:pPr>
              <w:jc w:val="center"/>
              <w:rPr>
                <w:rFonts w:ascii="Times" w:cs="Times" w:eastAsia="Times" w:hAnsi="Times"/>
                <w:sz w:val="26"/>
                <w:szCs w:val="26"/>
              </w:rPr>
            </w:pPr>
            <w:r w:rsidDel="00000000" w:rsidR="00000000" w:rsidRPr="00000000">
              <w:rPr>
                <w:rtl w:val="0"/>
              </w:rPr>
            </w:r>
          </w:p>
        </w:tc>
      </w:tr>
      <w:tr>
        <w:trPr>
          <w:cantSplit w:val="0"/>
          <w:trHeight w:val="485" w:hRule="atLeast"/>
          <w:tblHeader w:val="0"/>
        </w:trPr>
        <w:tc>
          <w:tcPr>
            <w:vMerge w:val="continue"/>
            <w:vAlign w:val="center"/>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bottom"/>
          </w:tcPr>
          <w:p w:rsidR="00000000" w:rsidDel="00000000" w:rsidP="00000000" w:rsidRDefault="00000000" w:rsidRPr="00000000" w14:paraId="000000F4">
            <w:pPr>
              <w:numPr>
                <w:ilvl w:val="0"/>
                <w:numId w:val="104"/>
              </w:numPr>
              <w:ind w:left="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Thêm blog</w:t>
            </w:r>
          </w:p>
        </w:tc>
        <w:tc>
          <w:tcPr>
            <w:vAlign w:val="center"/>
          </w:tcPr>
          <w:p w:rsidR="00000000" w:rsidDel="00000000" w:rsidP="00000000" w:rsidRDefault="00000000" w:rsidRPr="00000000" w14:paraId="000000F5">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21/09/2024</w:t>
            </w:r>
          </w:p>
        </w:tc>
        <w:tc>
          <w:tcPr>
            <w:vAlign w:val="center"/>
          </w:tcPr>
          <w:p w:rsidR="00000000" w:rsidDel="00000000" w:rsidP="00000000" w:rsidRDefault="00000000" w:rsidRPr="00000000" w14:paraId="000000F6">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07/10/2024</w:t>
            </w:r>
          </w:p>
        </w:tc>
        <w:tc>
          <w:tcPr>
            <w:vAlign w:val="center"/>
          </w:tcPr>
          <w:p w:rsidR="00000000" w:rsidDel="00000000" w:rsidP="00000000" w:rsidRDefault="00000000" w:rsidRPr="00000000" w14:paraId="000000F7">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1h30</w:t>
            </w:r>
          </w:p>
        </w:tc>
        <w:tc>
          <w:tcPr>
            <w:vAlign w:val="center"/>
          </w:tcPr>
          <w:p w:rsidR="00000000" w:rsidDel="00000000" w:rsidP="00000000" w:rsidRDefault="00000000" w:rsidRPr="00000000" w14:paraId="000000F8">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0F9">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0FA">
            <w:pPr>
              <w:jc w:val="center"/>
              <w:rPr>
                <w:rFonts w:ascii="Times" w:cs="Times" w:eastAsia="Times" w:hAnsi="Times"/>
                <w:sz w:val="26"/>
                <w:szCs w:val="26"/>
              </w:rPr>
            </w:pPr>
            <w:r w:rsidDel="00000000" w:rsidR="00000000" w:rsidRPr="00000000">
              <w:rPr>
                <w:rtl w:val="0"/>
              </w:rPr>
            </w:r>
          </w:p>
        </w:tc>
      </w:tr>
      <w:tr>
        <w:trPr>
          <w:cantSplit w:val="0"/>
          <w:trHeight w:val="519" w:hRule="atLeast"/>
          <w:tblHeader w:val="0"/>
        </w:trPr>
        <w:tc>
          <w:tcPr>
            <w:vMerge w:val="continue"/>
            <w:vAlign w:val="center"/>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bottom"/>
          </w:tcPr>
          <w:p w:rsidR="00000000" w:rsidDel="00000000" w:rsidP="00000000" w:rsidRDefault="00000000" w:rsidRPr="00000000" w14:paraId="000000FD">
            <w:pPr>
              <w:numPr>
                <w:ilvl w:val="0"/>
                <w:numId w:val="104"/>
              </w:numPr>
              <w:ind w:left="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Sửa Blog</w:t>
            </w:r>
          </w:p>
        </w:tc>
        <w:tc>
          <w:tcPr>
            <w:vAlign w:val="center"/>
          </w:tcPr>
          <w:p w:rsidR="00000000" w:rsidDel="00000000" w:rsidP="00000000" w:rsidRDefault="00000000" w:rsidRPr="00000000" w14:paraId="000000FE">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21/09/2024</w:t>
            </w:r>
          </w:p>
        </w:tc>
        <w:tc>
          <w:tcPr>
            <w:vAlign w:val="center"/>
          </w:tcPr>
          <w:p w:rsidR="00000000" w:rsidDel="00000000" w:rsidP="00000000" w:rsidRDefault="00000000" w:rsidRPr="00000000" w14:paraId="000000FF">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07/10/2024</w:t>
            </w:r>
          </w:p>
        </w:tc>
        <w:tc>
          <w:tcPr>
            <w:vAlign w:val="center"/>
          </w:tcPr>
          <w:p w:rsidR="00000000" w:rsidDel="00000000" w:rsidP="00000000" w:rsidRDefault="00000000" w:rsidRPr="00000000" w14:paraId="00000100">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2h</w:t>
            </w:r>
          </w:p>
        </w:tc>
        <w:tc>
          <w:tcPr>
            <w:vAlign w:val="center"/>
          </w:tcPr>
          <w:p w:rsidR="00000000" w:rsidDel="00000000" w:rsidP="00000000" w:rsidRDefault="00000000" w:rsidRPr="00000000" w14:paraId="00000101">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102">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03">
            <w:pPr>
              <w:jc w:val="center"/>
              <w:rPr>
                <w:rFonts w:ascii="Times" w:cs="Times" w:eastAsia="Times" w:hAnsi="Times"/>
                <w:sz w:val="26"/>
                <w:szCs w:val="26"/>
              </w:rPr>
            </w:pPr>
            <w:r w:rsidDel="00000000" w:rsidR="00000000" w:rsidRPr="00000000">
              <w:rPr>
                <w:rtl w:val="0"/>
              </w:rPr>
            </w:r>
          </w:p>
        </w:tc>
      </w:tr>
      <w:tr>
        <w:trPr>
          <w:cantSplit w:val="0"/>
          <w:trHeight w:val="536" w:hRule="atLeast"/>
          <w:tblHeader w:val="0"/>
        </w:trPr>
        <w:tc>
          <w:tcPr>
            <w:vMerge w:val="continue"/>
            <w:vAlign w:val="center"/>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bottom"/>
          </w:tcPr>
          <w:p w:rsidR="00000000" w:rsidDel="00000000" w:rsidP="00000000" w:rsidRDefault="00000000" w:rsidRPr="00000000" w14:paraId="00000106">
            <w:pPr>
              <w:numPr>
                <w:ilvl w:val="0"/>
                <w:numId w:val="104"/>
              </w:numPr>
              <w:ind w:left="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Xóa Blog</w:t>
            </w:r>
          </w:p>
        </w:tc>
        <w:tc>
          <w:tcPr>
            <w:vAlign w:val="center"/>
          </w:tcPr>
          <w:p w:rsidR="00000000" w:rsidDel="00000000" w:rsidP="00000000" w:rsidRDefault="00000000" w:rsidRPr="00000000" w14:paraId="00000107">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21/09/2024</w:t>
            </w:r>
          </w:p>
        </w:tc>
        <w:tc>
          <w:tcPr>
            <w:vAlign w:val="center"/>
          </w:tcPr>
          <w:p w:rsidR="00000000" w:rsidDel="00000000" w:rsidP="00000000" w:rsidRDefault="00000000" w:rsidRPr="00000000" w14:paraId="00000108">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07/10/2024</w:t>
            </w:r>
          </w:p>
        </w:tc>
        <w:tc>
          <w:tcPr>
            <w:vAlign w:val="center"/>
          </w:tcPr>
          <w:p w:rsidR="00000000" w:rsidDel="00000000" w:rsidP="00000000" w:rsidRDefault="00000000" w:rsidRPr="00000000" w14:paraId="00000109">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2h</w:t>
            </w:r>
          </w:p>
        </w:tc>
        <w:tc>
          <w:tcPr>
            <w:vAlign w:val="center"/>
          </w:tcPr>
          <w:p w:rsidR="00000000" w:rsidDel="00000000" w:rsidP="00000000" w:rsidRDefault="00000000" w:rsidRPr="00000000" w14:paraId="0000010A">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10B">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0C">
            <w:pPr>
              <w:jc w:val="center"/>
              <w:rPr>
                <w:rFonts w:ascii="Times" w:cs="Times" w:eastAsia="Times" w:hAnsi="Times"/>
                <w:sz w:val="26"/>
                <w:szCs w:val="26"/>
              </w:rPr>
            </w:pPr>
            <w:r w:rsidDel="00000000" w:rsidR="00000000" w:rsidRPr="00000000">
              <w:rPr>
                <w:rtl w:val="0"/>
              </w:rPr>
            </w:r>
          </w:p>
        </w:tc>
      </w:tr>
      <w:tr>
        <w:trPr>
          <w:cantSplit w:val="0"/>
          <w:trHeight w:val="555" w:hRule="atLeast"/>
          <w:tblHeader w:val="0"/>
        </w:trPr>
        <w:tc>
          <w:tcPr>
            <w:vMerge w:val="continue"/>
            <w:vAlign w:val="center"/>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bottom"/>
          </w:tcPr>
          <w:p w:rsidR="00000000" w:rsidDel="00000000" w:rsidP="00000000" w:rsidRDefault="00000000" w:rsidRPr="00000000" w14:paraId="0000010F">
            <w:pPr>
              <w:numPr>
                <w:ilvl w:val="0"/>
                <w:numId w:val="104"/>
              </w:numPr>
              <w:ind w:left="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Danh sách blog</w:t>
            </w:r>
          </w:p>
        </w:tc>
        <w:tc>
          <w:tcPr>
            <w:vAlign w:val="center"/>
          </w:tcPr>
          <w:p w:rsidR="00000000" w:rsidDel="00000000" w:rsidP="00000000" w:rsidRDefault="00000000" w:rsidRPr="00000000" w14:paraId="00000110">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1/10/2024</w:t>
            </w:r>
          </w:p>
        </w:tc>
        <w:tc>
          <w:tcPr>
            <w:vAlign w:val="center"/>
          </w:tcPr>
          <w:p w:rsidR="00000000" w:rsidDel="00000000" w:rsidP="00000000" w:rsidRDefault="00000000" w:rsidRPr="00000000" w14:paraId="00000111">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17/11/2024</w:t>
            </w:r>
          </w:p>
        </w:tc>
        <w:tc>
          <w:tcPr>
            <w:vAlign w:val="center"/>
          </w:tcPr>
          <w:p w:rsidR="00000000" w:rsidDel="00000000" w:rsidP="00000000" w:rsidRDefault="00000000" w:rsidRPr="00000000" w14:paraId="00000112">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2h</w:t>
            </w:r>
          </w:p>
        </w:tc>
        <w:tc>
          <w:tcPr>
            <w:vAlign w:val="center"/>
          </w:tcPr>
          <w:p w:rsidR="00000000" w:rsidDel="00000000" w:rsidP="00000000" w:rsidRDefault="00000000" w:rsidRPr="00000000" w14:paraId="00000113">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114">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15">
            <w:pPr>
              <w:jc w:val="center"/>
              <w:rPr>
                <w:rFonts w:ascii="Times" w:cs="Times" w:eastAsia="Times" w:hAnsi="Times"/>
                <w:sz w:val="26"/>
                <w:szCs w:val="26"/>
              </w:rPr>
            </w:pPr>
            <w:r w:rsidDel="00000000" w:rsidR="00000000" w:rsidRPr="00000000">
              <w:rPr>
                <w:rtl w:val="0"/>
              </w:rPr>
            </w:r>
          </w:p>
        </w:tc>
      </w:tr>
      <w:tr>
        <w:trPr>
          <w:cantSplit w:val="0"/>
          <w:trHeight w:val="435" w:hRule="atLeast"/>
          <w:tblHeader w:val="0"/>
        </w:trPr>
        <w:tc>
          <w:tcPr>
            <w:vMerge w:val="continue"/>
            <w:vAlign w:val="center"/>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18">
            <w:pPr>
              <w:numPr>
                <w:ilvl w:val="0"/>
                <w:numId w:val="104"/>
              </w:numPr>
              <w:pBdr>
                <w:top w:space="0" w:sz="0" w:val="nil"/>
                <w:left w:space="0" w:sz="0" w:val="nil"/>
                <w:bottom w:space="0" w:sz="0" w:val="nil"/>
                <w:right w:space="0" w:sz="0" w:val="nil"/>
                <w:between w:space="0" w:sz="0" w:val="nil"/>
              </w:pBdr>
              <w:ind w:left="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Blog chi tiết</w:t>
            </w:r>
          </w:p>
        </w:tc>
        <w:tc>
          <w:tcPr>
            <w:vAlign w:val="center"/>
          </w:tcPr>
          <w:p w:rsidR="00000000" w:rsidDel="00000000" w:rsidP="00000000" w:rsidRDefault="00000000" w:rsidRPr="00000000" w14:paraId="00000119">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1/10/2024</w:t>
            </w:r>
          </w:p>
        </w:tc>
        <w:tc>
          <w:tcPr>
            <w:vAlign w:val="center"/>
          </w:tcPr>
          <w:p w:rsidR="00000000" w:rsidDel="00000000" w:rsidP="00000000" w:rsidRDefault="00000000" w:rsidRPr="00000000" w14:paraId="0000011A">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17/11/2024</w:t>
            </w:r>
          </w:p>
        </w:tc>
        <w:tc>
          <w:tcPr>
            <w:vAlign w:val="center"/>
          </w:tcPr>
          <w:p w:rsidR="00000000" w:rsidDel="00000000" w:rsidP="00000000" w:rsidRDefault="00000000" w:rsidRPr="00000000" w14:paraId="0000011B">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4h</w:t>
            </w:r>
          </w:p>
        </w:tc>
        <w:tc>
          <w:tcPr>
            <w:vAlign w:val="center"/>
          </w:tcPr>
          <w:p w:rsidR="00000000" w:rsidDel="00000000" w:rsidP="00000000" w:rsidRDefault="00000000" w:rsidRPr="00000000" w14:paraId="0000011C">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11D">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1E">
            <w:pPr>
              <w:jc w:val="center"/>
              <w:rPr>
                <w:rFonts w:ascii="Times" w:cs="Times" w:eastAsia="Times" w:hAnsi="Times"/>
                <w:sz w:val="26"/>
                <w:szCs w:val="26"/>
              </w:rPr>
            </w:pPr>
            <w:r w:rsidDel="00000000" w:rsidR="00000000" w:rsidRPr="00000000">
              <w:rPr>
                <w:rtl w:val="0"/>
              </w:rPr>
            </w:r>
          </w:p>
        </w:tc>
      </w:tr>
      <w:tr>
        <w:trPr>
          <w:cantSplit w:val="0"/>
          <w:trHeight w:val="553" w:hRule="atLeast"/>
          <w:tblHeader w:val="0"/>
        </w:trPr>
        <w:tc>
          <w:tcPr>
            <w:vMerge w:val="continue"/>
            <w:vAlign w:val="center"/>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21">
            <w:pPr>
              <w:numPr>
                <w:ilvl w:val="0"/>
                <w:numId w:val="104"/>
              </w:numPr>
              <w:pBdr>
                <w:top w:space="0" w:sz="0" w:val="nil"/>
                <w:left w:space="0" w:sz="0" w:val="nil"/>
                <w:bottom w:space="0" w:sz="0" w:val="nil"/>
                <w:right w:space="0" w:sz="0" w:val="nil"/>
                <w:between w:space="0" w:sz="0" w:val="nil"/>
              </w:pBdr>
              <w:ind w:left="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Comment và trả lời comment</w:t>
            </w:r>
          </w:p>
        </w:tc>
        <w:tc>
          <w:tcPr>
            <w:vAlign w:val="center"/>
          </w:tcPr>
          <w:p w:rsidR="00000000" w:rsidDel="00000000" w:rsidP="00000000" w:rsidRDefault="00000000" w:rsidRPr="00000000" w14:paraId="00000122">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1/10/2024</w:t>
            </w:r>
          </w:p>
        </w:tc>
        <w:tc>
          <w:tcPr>
            <w:vAlign w:val="center"/>
          </w:tcPr>
          <w:p w:rsidR="00000000" w:rsidDel="00000000" w:rsidP="00000000" w:rsidRDefault="00000000" w:rsidRPr="00000000" w14:paraId="00000123">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17/11/2024</w:t>
            </w:r>
          </w:p>
        </w:tc>
        <w:tc>
          <w:tcPr>
            <w:vAlign w:val="center"/>
          </w:tcPr>
          <w:p w:rsidR="00000000" w:rsidDel="00000000" w:rsidP="00000000" w:rsidRDefault="00000000" w:rsidRPr="00000000" w14:paraId="00000124">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4h</w:t>
            </w:r>
          </w:p>
        </w:tc>
        <w:tc>
          <w:tcPr>
            <w:vAlign w:val="center"/>
          </w:tcPr>
          <w:p w:rsidR="00000000" w:rsidDel="00000000" w:rsidP="00000000" w:rsidRDefault="00000000" w:rsidRPr="00000000" w14:paraId="00000125">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126">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27">
            <w:pPr>
              <w:jc w:val="center"/>
              <w:rPr>
                <w:rFonts w:ascii="Times" w:cs="Times" w:eastAsia="Times" w:hAnsi="Times"/>
                <w:sz w:val="26"/>
                <w:szCs w:val="26"/>
              </w:rPr>
            </w:pPr>
            <w:r w:rsidDel="00000000" w:rsidR="00000000" w:rsidRPr="00000000">
              <w:rPr>
                <w:rtl w:val="0"/>
              </w:rPr>
            </w:r>
          </w:p>
        </w:tc>
      </w:tr>
      <w:tr>
        <w:trPr>
          <w:cantSplit w:val="0"/>
          <w:trHeight w:val="553" w:hRule="atLeast"/>
          <w:tblHeader w:val="0"/>
        </w:trPr>
        <w:tc>
          <w:tcPr>
            <w:vMerge w:val="continue"/>
            <w:vAlign w:val="center"/>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2A">
            <w:pPr>
              <w:numPr>
                <w:ilvl w:val="0"/>
                <w:numId w:val="104"/>
              </w:numPr>
              <w:pBdr>
                <w:top w:space="0" w:sz="0" w:val="nil"/>
                <w:left w:space="0" w:sz="0" w:val="nil"/>
                <w:bottom w:space="0" w:sz="0" w:val="nil"/>
                <w:right w:space="0" w:sz="0" w:val="nil"/>
                <w:between w:space="0" w:sz="0" w:val="nil"/>
              </w:pBdr>
              <w:ind w:left="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Xóa comment </w:t>
            </w:r>
          </w:p>
        </w:tc>
        <w:tc>
          <w:tcPr>
            <w:vAlign w:val="center"/>
          </w:tcPr>
          <w:p w:rsidR="00000000" w:rsidDel="00000000" w:rsidP="00000000" w:rsidRDefault="00000000" w:rsidRPr="00000000" w14:paraId="0000012B">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13/11/2024</w:t>
            </w:r>
          </w:p>
        </w:tc>
        <w:tc>
          <w:tcPr>
            <w:vAlign w:val="center"/>
          </w:tcPr>
          <w:p w:rsidR="00000000" w:rsidDel="00000000" w:rsidP="00000000" w:rsidRDefault="00000000" w:rsidRPr="00000000" w14:paraId="0000012C">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13/11/2024</w:t>
            </w:r>
          </w:p>
        </w:tc>
        <w:tc>
          <w:tcPr>
            <w:vAlign w:val="center"/>
          </w:tcPr>
          <w:p w:rsidR="00000000" w:rsidDel="00000000" w:rsidP="00000000" w:rsidRDefault="00000000" w:rsidRPr="00000000" w14:paraId="0000012D">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4h</w:t>
            </w:r>
          </w:p>
        </w:tc>
        <w:tc>
          <w:tcPr>
            <w:vAlign w:val="center"/>
          </w:tcPr>
          <w:p w:rsidR="00000000" w:rsidDel="00000000" w:rsidP="00000000" w:rsidRDefault="00000000" w:rsidRPr="00000000" w14:paraId="0000012E">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12F">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30">
            <w:pPr>
              <w:jc w:val="center"/>
              <w:rPr>
                <w:rFonts w:ascii="Times" w:cs="Times" w:eastAsia="Times" w:hAnsi="Times"/>
                <w:sz w:val="26"/>
                <w:szCs w:val="26"/>
              </w:rPr>
            </w:pPr>
            <w:r w:rsidDel="00000000" w:rsidR="00000000" w:rsidRPr="00000000">
              <w:rPr>
                <w:rtl w:val="0"/>
              </w:rPr>
            </w:r>
          </w:p>
        </w:tc>
      </w:tr>
      <w:tr>
        <w:trPr>
          <w:cantSplit w:val="0"/>
          <w:trHeight w:val="553" w:hRule="atLeast"/>
          <w:tblHeader w:val="0"/>
        </w:trPr>
        <w:tc>
          <w:tcPr>
            <w:vMerge w:val="continue"/>
            <w:vAlign w:val="center"/>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33">
            <w:pPr>
              <w:numPr>
                <w:ilvl w:val="0"/>
                <w:numId w:val="104"/>
              </w:numPr>
              <w:pBdr>
                <w:top w:space="0" w:sz="0" w:val="nil"/>
                <w:left w:space="0" w:sz="0" w:val="nil"/>
                <w:bottom w:space="0" w:sz="0" w:val="nil"/>
                <w:right w:space="0" w:sz="0" w:val="nil"/>
                <w:between w:space="0" w:sz="0" w:val="nil"/>
              </w:pBdr>
              <w:ind w:left="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Thêm user</w:t>
            </w:r>
          </w:p>
        </w:tc>
        <w:tc>
          <w:tcPr>
            <w:vAlign w:val="center"/>
          </w:tcPr>
          <w:p w:rsidR="00000000" w:rsidDel="00000000" w:rsidP="00000000" w:rsidRDefault="00000000" w:rsidRPr="00000000" w14:paraId="00000134">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1/10/2024</w:t>
            </w:r>
          </w:p>
        </w:tc>
        <w:tc>
          <w:tcPr>
            <w:vAlign w:val="center"/>
          </w:tcPr>
          <w:p w:rsidR="00000000" w:rsidDel="00000000" w:rsidP="00000000" w:rsidRDefault="00000000" w:rsidRPr="00000000" w14:paraId="00000135">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17/11/2024</w:t>
            </w:r>
          </w:p>
        </w:tc>
        <w:tc>
          <w:tcPr>
            <w:vAlign w:val="center"/>
          </w:tcPr>
          <w:p w:rsidR="00000000" w:rsidDel="00000000" w:rsidP="00000000" w:rsidRDefault="00000000" w:rsidRPr="00000000" w14:paraId="00000136">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4h</w:t>
            </w:r>
          </w:p>
        </w:tc>
        <w:tc>
          <w:tcPr>
            <w:vAlign w:val="center"/>
          </w:tcPr>
          <w:p w:rsidR="00000000" w:rsidDel="00000000" w:rsidP="00000000" w:rsidRDefault="00000000" w:rsidRPr="00000000" w14:paraId="00000137">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138">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39">
            <w:pPr>
              <w:jc w:val="center"/>
              <w:rPr>
                <w:rFonts w:ascii="Times" w:cs="Times" w:eastAsia="Times" w:hAnsi="Times"/>
                <w:sz w:val="26"/>
                <w:szCs w:val="26"/>
              </w:rPr>
            </w:pPr>
            <w:r w:rsidDel="00000000" w:rsidR="00000000" w:rsidRPr="00000000">
              <w:rPr>
                <w:rtl w:val="0"/>
              </w:rPr>
            </w:r>
          </w:p>
        </w:tc>
      </w:tr>
      <w:tr>
        <w:trPr>
          <w:cantSplit w:val="0"/>
          <w:trHeight w:val="553" w:hRule="atLeast"/>
          <w:tblHeader w:val="0"/>
        </w:trPr>
        <w:tc>
          <w:tcPr>
            <w:vMerge w:val="continue"/>
            <w:vAlign w:val="center"/>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3C">
            <w:pPr>
              <w:numPr>
                <w:ilvl w:val="0"/>
                <w:numId w:val="104"/>
              </w:numPr>
              <w:pBdr>
                <w:top w:space="0" w:sz="0" w:val="nil"/>
                <w:left w:space="0" w:sz="0" w:val="nil"/>
                <w:bottom w:space="0" w:sz="0" w:val="nil"/>
                <w:right w:space="0" w:sz="0" w:val="nil"/>
                <w:between w:space="0" w:sz="0" w:val="nil"/>
              </w:pBdr>
              <w:ind w:left="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Xóa user</w:t>
            </w:r>
          </w:p>
        </w:tc>
        <w:tc>
          <w:tcPr>
            <w:vAlign w:val="center"/>
          </w:tcPr>
          <w:p w:rsidR="00000000" w:rsidDel="00000000" w:rsidP="00000000" w:rsidRDefault="00000000" w:rsidRPr="00000000" w14:paraId="0000013D">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1/10/2024</w:t>
            </w:r>
          </w:p>
        </w:tc>
        <w:tc>
          <w:tcPr>
            <w:vAlign w:val="center"/>
          </w:tcPr>
          <w:p w:rsidR="00000000" w:rsidDel="00000000" w:rsidP="00000000" w:rsidRDefault="00000000" w:rsidRPr="00000000" w14:paraId="0000013E">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17/11/2024</w:t>
            </w:r>
          </w:p>
        </w:tc>
        <w:tc>
          <w:tcPr>
            <w:vAlign w:val="center"/>
          </w:tcPr>
          <w:p w:rsidR="00000000" w:rsidDel="00000000" w:rsidP="00000000" w:rsidRDefault="00000000" w:rsidRPr="00000000" w14:paraId="0000013F">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4h</w:t>
            </w:r>
          </w:p>
        </w:tc>
        <w:tc>
          <w:tcPr>
            <w:vAlign w:val="center"/>
          </w:tcPr>
          <w:p w:rsidR="00000000" w:rsidDel="00000000" w:rsidP="00000000" w:rsidRDefault="00000000" w:rsidRPr="00000000" w14:paraId="00000140">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141">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42">
            <w:pPr>
              <w:jc w:val="center"/>
              <w:rPr>
                <w:rFonts w:ascii="Times" w:cs="Times" w:eastAsia="Times" w:hAnsi="Times"/>
                <w:sz w:val="26"/>
                <w:szCs w:val="26"/>
              </w:rPr>
            </w:pPr>
            <w:r w:rsidDel="00000000" w:rsidR="00000000" w:rsidRPr="00000000">
              <w:rPr>
                <w:rtl w:val="0"/>
              </w:rPr>
            </w:r>
          </w:p>
        </w:tc>
      </w:tr>
      <w:tr>
        <w:trPr>
          <w:cantSplit w:val="0"/>
          <w:trHeight w:val="553" w:hRule="atLeast"/>
          <w:tblHeader w:val="0"/>
        </w:trPr>
        <w:tc>
          <w:tcPr>
            <w:vMerge w:val="continue"/>
            <w:vAlign w:val="center"/>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45">
            <w:pPr>
              <w:numPr>
                <w:ilvl w:val="0"/>
                <w:numId w:val="104"/>
              </w:numPr>
              <w:pBdr>
                <w:top w:space="0" w:sz="0" w:val="nil"/>
                <w:left w:space="0" w:sz="0" w:val="nil"/>
                <w:bottom w:space="0" w:sz="0" w:val="nil"/>
                <w:right w:space="0" w:sz="0" w:val="nil"/>
                <w:between w:space="0" w:sz="0" w:val="nil"/>
              </w:pBdr>
              <w:ind w:left="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Sửa user</w:t>
            </w:r>
          </w:p>
        </w:tc>
        <w:tc>
          <w:tcPr>
            <w:vAlign w:val="center"/>
          </w:tcPr>
          <w:p w:rsidR="00000000" w:rsidDel="00000000" w:rsidP="00000000" w:rsidRDefault="00000000" w:rsidRPr="00000000" w14:paraId="00000146">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1/10/2024</w:t>
            </w:r>
          </w:p>
        </w:tc>
        <w:tc>
          <w:tcPr>
            <w:vAlign w:val="center"/>
          </w:tcPr>
          <w:p w:rsidR="00000000" w:rsidDel="00000000" w:rsidP="00000000" w:rsidRDefault="00000000" w:rsidRPr="00000000" w14:paraId="00000147">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17/11/2024</w:t>
            </w:r>
          </w:p>
        </w:tc>
        <w:tc>
          <w:tcPr>
            <w:vAlign w:val="center"/>
          </w:tcPr>
          <w:p w:rsidR="00000000" w:rsidDel="00000000" w:rsidP="00000000" w:rsidRDefault="00000000" w:rsidRPr="00000000" w14:paraId="00000148">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4h</w:t>
            </w:r>
          </w:p>
        </w:tc>
        <w:tc>
          <w:tcPr>
            <w:vAlign w:val="center"/>
          </w:tcPr>
          <w:p w:rsidR="00000000" w:rsidDel="00000000" w:rsidP="00000000" w:rsidRDefault="00000000" w:rsidRPr="00000000" w14:paraId="00000149">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14A">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4B">
            <w:pPr>
              <w:jc w:val="center"/>
              <w:rPr>
                <w:rFonts w:ascii="Times" w:cs="Times" w:eastAsia="Times" w:hAnsi="Times"/>
                <w:sz w:val="26"/>
                <w:szCs w:val="26"/>
              </w:rPr>
            </w:pPr>
            <w:r w:rsidDel="00000000" w:rsidR="00000000" w:rsidRPr="00000000">
              <w:rPr>
                <w:rtl w:val="0"/>
              </w:rPr>
            </w:r>
          </w:p>
        </w:tc>
      </w:tr>
      <w:tr>
        <w:trPr>
          <w:cantSplit w:val="0"/>
          <w:trHeight w:val="553" w:hRule="atLeast"/>
          <w:tblHeader w:val="0"/>
        </w:trPr>
        <w:tc>
          <w:tcPr>
            <w:vMerge w:val="continue"/>
            <w:vAlign w:val="center"/>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4E">
            <w:pPr>
              <w:numPr>
                <w:ilvl w:val="0"/>
                <w:numId w:val="104"/>
              </w:numPr>
              <w:pBdr>
                <w:top w:space="0" w:sz="0" w:val="nil"/>
                <w:left w:space="0" w:sz="0" w:val="nil"/>
                <w:bottom w:space="0" w:sz="0" w:val="nil"/>
                <w:right w:space="0" w:sz="0" w:val="nil"/>
                <w:between w:space="0" w:sz="0" w:val="nil"/>
              </w:pBdr>
              <w:ind w:left="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model và khóa user</w:t>
            </w:r>
          </w:p>
        </w:tc>
        <w:tc>
          <w:tcPr>
            <w:vAlign w:val="center"/>
          </w:tcPr>
          <w:p w:rsidR="00000000" w:rsidDel="00000000" w:rsidP="00000000" w:rsidRDefault="00000000" w:rsidRPr="00000000" w14:paraId="0000014F">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1/10/2024</w:t>
            </w:r>
          </w:p>
        </w:tc>
        <w:tc>
          <w:tcPr>
            <w:vAlign w:val="center"/>
          </w:tcPr>
          <w:p w:rsidR="00000000" w:rsidDel="00000000" w:rsidP="00000000" w:rsidRDefault="00000000" w:rsidRPr="00000000" w14:paraId="00000150">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17/11/2024</w:t>
            </w:r>
          </w:p>
        </w:tc>
        <w:tc>
          <w:tcPr>
            <w:vAlign w:val="center"/>
          </w:tcPr>
          <w:p w:rsidR="00000000" w:rsidDel="00000000" w:rsidP="00000000" w:rsidRDefault="00000000" w:rsidRPr="00000000" w14:paraId="00000151">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4h</w:t>
            </w:r>
          </w:p>
        </w:tc>
        <w:tc>
          <w:tcPr>
            <w:vAlign w:val="center"/>
          </w:tcPr>
          <w:p w:rsidR="00000000" w:rsidDel="00000000" w:rsidP="00000000" w:rsidRDefault="00000000" w:rsidRPr="00000000" w14:paraId="00000152">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153">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54">
            <w:pPr>
              <w:jc w:val="center"/>
              <w:rPr>
                <w:rFonts w:ascii="Times" w:cs="Times" w:eastAsia="Times" w:hAnsi="Times"/>
                <w:sz w:val="26"/>
                <w:szCs w:val="26"/>
              </w:rPr>
            </w:pPr>
            <w:r w:rsidDel="00000000" w:rsidR="00000000" w:rsidRPr="00000000">
              <w:rPr>
                <w:rtl w:val="0"/>
              </w:rPr>
            </w:r>
          </w:p>
        </w:tc>
      </w:tr>
      <w:tr>
        <w:trPr>
          <w:cantSplit w:val="0"/>
          <w:trHeight w:val="553" w:hRule="atLeast"/>
          <w:tblHeader w:val="0"/>
        </w:trPr>
        <w:tc>
          <w:tcPr>
            <w:vMerge w:val="continue"/>
            <w:vAlign w:val="center"/>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57">
            <w:pPr>
              <w:numPr>
                <w:ilvl w:val="0"/>
                <w:numId w:val="104"/>
              </w:numPr>
              <w:pBdr>
                <w:top w:space="0" w:sz="0" w:val="nil"/>
                <w:left w:space="0" w:sz="0" w:val="nil"/>
                <w:bottom w:space="0" w:sz="0" w:val="nil"/>
                <w:right w:space="0" w:sz="0" w:val="nil"/>
                <w:between w:space="0" w:sz="0" w:val="nil"/>
              </w:pBdr>
              <w:ind w:left="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Quản lý contact</w:t>
            </w:r>
          </w:p>
        </w:tc>
        <w:tc>
          <w:tcPr>
            <w:vAlign w:val="center"/>
          </w:tcPr>
          <w:p w:rsidR="00000000" w:rsidDel="00000000" w:rsidP="00000000" w:rsidRDefault="00000000" w:rsidRPr="00000000" w14:paraId="00000158">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1/10/2024</w:t>
            </w:r>
          </w:p>
        </w:tc>
        <w:tc>
          <w:tcPr>
            <w:vAlign w:val="center"/>
          </w:tcPr>
          <w:p w:rsidR="00000000" w:rsidDel="00000000" w:rsidP="00000000" w:rsidRDefault="00000000" w:rsidRPr="00000000" w14:paraId="00000159">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17/11/2024</w:t>
            </w:r>
          </w:p>
        </w:tc>
        <w:tc>
          <w:tcPr>
            <w:vAlign w:val="center"/>
          </w:tcPr>
          <w:p w:rsidR="00000000" w:rsidDel="00000000" w:rsidP="00000000" w:rsidRDefault="00000000" w:rsidRPr="00000000" w14:paraId="0000015A">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4h</w:t>
            </w:r>
          </w:p>
        </w:tc>
        <w:tc>
          <w:tcPr>
            <w:vAlign w:val="center"/>
          </w:tcPr>
          <w:p w:rsidR="00000000" w:rsidDel="00000000" w:rsidP="00000000" w:rsidRDefault="00000000" w:rsidRPr="00000000" w14:paraId="0000015B">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15C">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5D">
            <w:pPr>
              <w:jc w:val="center"/>
              <w:rPr>
                <w:rFonts w:ascii="Times" w:cs="Times" w:eastAsia="Times" w:hAnsi="Times"/>
                <w:sz w:val="26"/>
                <w:szCs w:val="26"/>
              </w:rPr>
            </w:pPr>
            <w:r w:rsidDel="00000000" w:rsidR="00000000" w:rsidRPr="00000000">
              <w:rPr>
                <w:rtl w:val="0"/>
              </w:rPr>
            </w:r>
          </w:p>
        </w:tc>
      </w:tr>
      <w:tr>
        <w:trPr>
          <w:cantSplit w:val="0"/>
          <w:trHeight w:val="553" w:hRule="atLeast"/>
          <w:tblHeader w:val="0"/>
        </w:trPr>
        <w:tc>
          <w:tcPr>
            <w:vMerge w:val="continue"/>
            <w:vAlign w:val="cente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60">
            <w:pPr>
              <w:numPr>
                <w:ilvl w:val="0"/>
                <w:numId w:val="104"/>
              </w:numPr>
              <w:pBdr>
                <w:top w:space="0" w:sz="0" w:val="nil"/>
                <w:left w:space="0" w:sz="0" w:val="nil"/>
                <w:bottom w:space="0" w:sz="0" w:val="nil"/>
                <w:right w:space="0" w:sz="0" w:val="nil"/>
                <w:between w:space="0" w:sz="0" w:val="nil"/>
              </w:pBdr>
              <w:ind w:left="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lọc sản phẩphẩm</w:t>
            </w:r>
          </w:p>
        </w:tc>
        <w:tc>
          <w:tcPr>
            <w:vAlign w:val="center"/>
          </w:tcPr>
          <w:p w:rsidR="00000000" w:rsidDel="00000000" w:rsidP="00000000" w:rsidRDefault="00000000" w:rsidRPr="00000000" w14:paraId="00000161">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1/10/2024</w:t>
            </w:r>
          </w:p>
        </w:tc>
        <w:tc>
          <w:tcPr>
            <w:vAlign w:val="center"/>
          </w:tcPr>
          <w:p w:rsidR="00000000" w:rsidDel="00000000" w:rsidP="00000000" w:rsidRDefault="00000000" w:rsidRPr="00000000" w14:paraId="00000162">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17/11/2024</w:t>
            </w:r>
          </w:p>
        </w:tc>
        <w:tc>
          <w:tcPr>
            <w:vAlign w:val="center"/>
          </w:tcPr>
          <w:p w:rsidR="00000000" w:rsidDel="00000000" w:rsidP="00000000" w:rsidRDefault="00000000" w:rsidRPr="00000000" w14:paraId="00000163">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4h</w:t>
            </w:r>
          </w:p>
        </w:tc>
        <w:tc>
          <w:tcPr>
            <w:vAlign w:val="center"/>
          </w:tcPr>
          <w:p w:rsidR="00000000" w:rsidDel="00000000" w:rsidP="00000000" w:rsidRDefault="00000000" w:rsidRPr="00000000" w14:paraId="00000164">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165">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66">
            <w:pPr>
              <w:jc w:val="center"/>
              <w:rPr>
                <w:rFonts w:ascii="Times" w:cs="Times" w:eastAsia="Times" w:hAnsi="Times"/>
                <w:sz w:val="26"/>
                <w:szCs w:val="26"/>
              </w:rPr>
            </w:pPr>
            <w:r w:rsidDel="00000000" w:rsidR="00000000" w:rsidRPr="00000000">
              <w:rPr>
                <w:rtl w:val="0"/>
              </w:rPr>
            </w:r>
          </w:p>
        </w:tc>
      </w:tr>
      <w:tr>
        <w:trPr>
          <w:cantSplit w:val="0"/>
          <w:trHeight w:val="553" w:hRule="atLeast"/>
          <w:tblHeader w:val="0"/>
        </w:trPr>
        <w:tc>
          <w:tcPr>
            <w:vMerge w:val="continue"/>
            <w:vAlign w:val="center"/>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69">
            <w:pPr>
              <w:numPr>
                <w:ilvl w:val="0"/>
                <w:numId w:val="104"/>
              </w:numPr>
              <w:pBdr>
                <w:top w:space="0" w:sz="0" w:val="nil"/>
                <w:left w:space="0" w:sz="0" w:val="nil"/>
                <w:bottom w:space="0" w:sz="0" w:val="nil"/>
                <w:right w:space="0" w:sz="0" w:val="nil"/>
                <w:between w:space="0" w:sz="0" w:val="nil"/>
              </w:pBdr>
              <w:ind w:left="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Giao diện contact và map</w:t>
            </w:r>
          </w:p>
        </w:tc>
        <w:tc>
          <w:tcPr>
            <w:vAlign w:val="center"/>
          </w:tcPr>
          <w:p w:rsidR="00000000" w:rsidDel="00000000" w:rsidP="00000000" w:rsidRDefault="00000000" w:rsidRPr="00000000" w14:paraId="0000016A">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1/10/2024</w:t>
            </w:r>
          </w:p>
        </w:tc>
        <w:tc>
          <w:tcPr>
            <w:vAlign w:val="center"/>
          </w:tcPr>
          <w:p w:rsidR="00000000" w:rsidDel="00000000" w:rsidP="00000000" w:rsidRDefault="00000000" w:rsidRPr="00000000" w14:paraId="0000016B">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17/11/2024</w:t>
            </w:r>
          </w:p>
        </w:tc>
        <w:tc>
          <w:tcPr>
            <w:vAlign w:val="center"/>
          </w:tcPr>
          <w:p w:rsidR="00000000" w:rsidDel="00000000" w:rsidP="00000000" w:rsidRDefault="00000000" w:rsidRPr="00000000" w14:paraId="0000016C">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4h</w:t>
            </w:r>
          </w:p>
        </w:tc>
        <w:tc>
          <w:tcPr>
            <w:vAlign w:val="center"/>
          </w:tcPr>
          <w:p w:rsidR="00000000" w:rsidDel="00000000" w:rsidP="00000000" w:rsidRDefault="00000000" w:rsidRPr="00000000" w14:paraId="0000016D">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16E">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6F">
            <w:pPr>
              <w:jc w:val="center"/>
              <w:rPr>
                <w:rFonts w:ascii="Times" w:cs="Times" w:eastAsia="Times" w:hAnsi="Times"/>
                <w:sz w:val="26"/>
                <w:szCs w:val="26"/>
              </w:rPr>
            </w:pPr>
            <w:r w:rsidDel="00000000" w:rsidR="00000000" w:rsidRPr="00000000">
              <w:rPr>
                <w:rtl w:val="0"/>
              </w:rPr>
            </w:r>
          </w:p>
        </w:tc>
      </w:tr>
    </w:tbl>
    <w:p w:rsidR="00000000" w:rsidDel="00000000" w:rsidP="00000000" w:rsidRDefault="00000000" w:rsidRPr="00000000" w14:paraId="00000170">
      <w:pPr>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171">
      <w:pPr>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172">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173">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174">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175">
      <w:pPr>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176">
      <w:pPr>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177">
      <w:pPr>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178">
      <w:pPr>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179">
      <w:pPr>
        <w:rPr>
          <w:rFonts w:ascii="Times" w:cs="Times" w:eastAsia="Times" w:hAnsi="Times"/>
          <w:sz w:val="28"/>
          <w:szCs w:val="28"/>
        </w:rPr>
      </w:pPr>
      <w:r w:rsidDel="00000000" w:rsidR="00000000" w:rsidRPr="00000000">
        <w:rPr>
          <w:rtl w:val="0"/>
        </w:rPr>
      </w:r>
    </w:p>
    <w:tbl>
      <w:tblPr>
        <w:tblStyle w:val="Table4"/>
        <w:tblW w:w="11355.0" w:type="dxa"/>
        <w:jc w:val="left"/>
        <w:tblInd w:w="-113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
        <w:gridCol w:w="1110"/>
        <w:gridCol w:w="2940"/>
        <w:gridCol w:w="1440"/>
        <w:gridCol w:w="1410"/>
        <w:gridCol w:w="840"/>
        <w:gridCol w:w="975"/>
        <w:gridCol w:w="855"/>
        <w:gridCol w:w="945"/>
        <w:tblGridChange w:id="0">
          <w:tblGrid>
            <w:gridCol w:w="840"/>
            <w:gridCol w:w="1110"/>
            <w:gridCol w:w="2940"/>
            <w:gridCol w:w="1440"/>
            <w:gridCol w:w="1410"/>
            <w:gridCol w:w="840"/>
            <w:gridCol w:w="975"/>
            <w:gridCol w:w="855"/>
            <w:gridCol w:w="945"/>
          </w:tblGrid>
        </w:tblGridChange>
      </w:tblGrid>
      <w:tr>
        <w:trPr>
          <w:cantSplit w:val="0"/>
          <w:tblHeader w:val="0"/>
        </w:trPr>
        <w:tc>
          <w:tcPr>
            <w:vAlign w:val="center"/>
          </w:tcPr>
          <w:p w:rsidR="00000000" w:rsidDel="00000000" w:rsidP="00000000" w:rsidRDefault="00000000" w:rsidRPr="00000000" w14:paraId="0000017A">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STT</w:t>
            </w:r>
          </w:p>
        </w:tc>
        <w:tc>
          <w:tcPr>
            <w:vAlign w:val="center"/>
          </w:tcPr>
          <w:p w:rsidR="00000000" w:rsidDel="00000000" w:rsidP="00000000" w:rsidRDefault="00000000" w:rsidRPr="00000000" w14:paraId="0000017B">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Họ và tên</w:t>
            </w:r>
          </w:p>
        </w:tc>
        <w:tc>
          <w:tcPr>
            <w:vAlign w:val="center"/>
          </w:tcPr>
          <w:p w:rsidR="00000000" w:rsidDel="00000000" w:rsidP="00000000" w:rsidRDefault="00000000" w:rsidRPr="00000000" w14:paraId="0000017C">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Công việc</w:t>
            </w:r>
          </w:p>
        </w:tc>
        <w:tc>
          <w:tcPr>
            <w:vAlign w:val="center"/>
          </w:tcPr>
          <w:p w:rsidR="00000000" w:rsidDel="00000000" w:rsidP="00000000" w:rsidRDefault="00000000" w:rsidRPr="00000000" w14:paraId="0000017D">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Tg bắt đầu</w:t>
            </w:r>
          </w:p>
        </w:tc>
        <w:tc>
          <w:tcPr>
            <w:vAlign w:val="center"/>
          </w:tcPr>
          <w:p w:rsidR="00000000" w:rsidDel="00000000" w:rsidP="00000000" w:rsidRDefault="00000000" w:rsidRPr="00000000" w14:paraId="0000017E">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Tg kết thúc</w:t>
            </w:r>
          </w:p>
        </w:tc>
        <w:tc>
          <w:tcPr>
            <w:vAlign w:val="center"/>
          </w:tcPr>
          <w:p w:rsidR="00000000" w:rsidDel="00000000" w:rsidP="00000000" w:rsidRDefault="00000000" w:rsidRPr="00000000" w14:paraId="0000017F">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Thời gian</w:t>
            </w:r>
          </w:p>
        </w:tc>
        <w:tc>
          <w:tcPr>
            <w:vAlign w:val="center"/>
          </w:tcPr>
          <w:p w:rsidR="00000000" w:rsidDel="00000000" w:rsidP="00000000" w:rsidRDefault="00000000" w:rsidRPr="00000000" w14:paraId="00000180">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Đánh giá</w:t>
            </w:r>
          </w:p>
        </w:tc>
        <w:tc>
          <w:tcPr>
            <w:vAlign w:val="center"/>
          </w:tcPr>
          <w:p w:rsidR="00000000" w:rsidDel="00000000" w:rsidP="00000000" w:rsidRDefault="00000000" w:rsidRPr="00000000" w14:paraId="00000181">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Điểm</w:t>
            </w:r>
          </w:p>
        </w:tc>
        <w:tc>
          <w:tcPr>
            <w:vAlign w:val="center"/>
          </w:tcPr>
          <w:p w:rsidR="00000000" w:rsidDel="00000000" w:rsidP="00000000" w:rsidRDefault="00000000" w:rsidRPr="00000000" w14:paraId="00000182">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GV Chấm</w:t>
            </w:r>
          </w:p>
        </w:tc>
      </w:tr>
      <w:tr>
        <w:trPr>
          <w:cantSplit w:val="0"/>
          <w:trHeight w:val="547" w:hRule="atLeast"/>
          <w:tblHeader w:val="0"/>
        </w:trPr>
        <w:tc>
          <w:tcPr>
            <w:vMerge w:val="restart"/>
            <w:vAlign w:val="center"/>
          </w:tcPr>
          <w:p w:rsidR="00000000" w:rsidDel="00000000" w:rsidP="00000000" w:rsidRDefault="00000000" w:rsidRPr="00000000" w14:paraId="00000183">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w:t>
            </w:r>
          </w:p>
        </w:tc>
        <w:tc>
          <w:tcPr>
            <w:vMerge w:val="restart"/>
            <w:vAlign w:val="center"/>
          </w:tcPr>
          <w:p w:rsidR="00000000" w:rsidDel="00000000" w:rsidP="00000000" w:rsidRDefault="00000000" w:rsidRPr="00000000" w14:paraId="00000184">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Bùi Hữu Hoàng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5">
            <w:pPr>
              <w:widowControl w:val="0"/>
              <w:numPr>
                <w:ilvl w:val="0"/>
                <w:numId w:val="121"/>
              </w:numPr>
              <w:ind w:left="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Hiển thị, tìm kiếm, xóa sản phẩm</w:t>
            </w:r>
          </w:p>
        </w:tc>
        <w:tc>
          <w:tcPr>
            <w:vAlign w:val="center"/>
          </w:tcPr>
          <w:p w:rsidR="00000000" w:rsidDel="00000000" w:rsidP="00000000" w:rsidRDefault="00000000" w:rsidRPr="00000000" w14:paraId="00000186">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14/10/2024</w:t>
            </w:r>
          </w:p>
        </w:tc>
        <w:tc>
          <w:tcPr>
            <w:vAlign w:val="center"/>
          </w:tcPr>
          <w:p w:rsidR="00000000" w:rsidDel="00000000" w:rsidP="00000000" w:rsidRDefault="00000000" w:rsidRPr="00000000" w14:paraId="00000187">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22/11/2024</w:t>
            </w:r>
          </w:p>
        </w:tc>
        <w:tc>
          <w:tcPr>
            <w:vAlign w:val="center"/>
          </w:tcPr>
          <w:p w:rsidR="00000000" w:rsidDel="00000000" w:rsidP="00000000" w:rsidRDefault="00000000" w:rsidRPr="00000000" w14:paraId="00000188">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1h30</w:t>
            </w:r>
          </w:p>
        </w:tc>
        <w:tc>
          <w:tcPr>
            <w:vAlign w:val="center"/>
          </w:tcPr>
          <w:p w:rsidR="00000000" w:rsidDel="00000000" w:rsidP="00000000" w:rsidRDefault="00000000" w:rsidRPr="00000000" w14:paraId="00000189">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18A">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8B">
            <w:pPr>
              <w:jc w:val="center"/>
              <w:rPr>
                <w:rFonts w:ascii="Times" w:cs="Times" w:eastAsia="Times" w:hAnsi="Times"/>
                <w:sz w:val="26"/>
                <w:szCs w:val="26"/>
              </w:rPr>
            </w:pPr>
            <w:r w:rsidDel="00000000" w:rsidR="00000000" w:rsidRPr="00000000">
              <w:rPr>
                <w:rtl w:val="0"/>
              </w:rPr>
            </w:r>
          </w:p>
        </w:tc>
      </w:tr>
      <w:tr>
        <w:trPr>
          <w:cantSplit w:val="0"/>
          <w:trHeight w:val="469" w:hRule="atLeast"/>
          <w:tblHeader w:val="0"/>
        </w:trPr>
        <w:tc>
          <w:tcPr>
            <w:vMerge w:val="continue"/>
            <w:vAlign w:val="center"/>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E">
            <w:pPr>
              <w:widowControl w:val="0"/>
              <w:numPr>
                <w:ilvl w:val="0"/>
                <w:numId w:val="121"/>
              </w:numPr>
              <w:ind w:left="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Thêm sản phẩm</w:t>
            </w:r>
          </w:p>
        </w:tc>
        <w:tc>
          <w:tcPr>
            <w:vAlign w:val="center"/>
          </w:tcPr>
          <w:p w:rsidR="00000000" w:rsidDel="00000000" w:rsidP="00000000" w:rsidRDefault="00000000" w:rsidRPr="00000000" w14:paraId="0000018F">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14/10/2024</w:t>
            </w:r>
          </w:p>
        </w:tc>
        <w:tc>
          <w:tcPr>
            <w:vAlign w:val="center"/>
          </w:tcPr>
          <w:p w:rsidR="00000000" w:rsidDel="00000000" w:rsidP="00000000" w:rsidRDefault="00000000" w:rsidRPr="00000000" w14:paraId="00000190">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22/11/2024</w:t>
            </w:r>
          </w:p>
        </w:tc>
        <w:tc>
          <w:tcPr>
            <w:vAlign w:val="center"/>
          </w:tcPr>
          <w:p w:rsidR="00000000" w:rsidDel="00000000" w:rsidP="00000000" w:rsidRDefault="00000000" w:rsidRPr="00000000" w14:paraId="00000191">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2h</w:t>
            </w:r>
          </w:p>
        </w:tc>
        <w:tc>
          <w:tcPr>
            <w:vAlign w:val="center"/>
          </w:tcPr>
          <w:p w:rsidR="00000000" w:rsidDel="00000000" w:rsidP="00000000" w:rsidRDefault="00000000" w:rsidRPr="00000000" w14:paraId="00000192">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193">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94">
            <w:pPr>
              <w:jc w:val="center"/>
              <w:rPr>
                <w:rFonts w:ascii="Times" w:cs="Times" w:eastAsia="Times" w:hAnsi="Times"/>
                <w:sz w:val="26"/>
                <w:szCs w:val="26"/>
              </w:rPr>
            </w:pPr>
            <w:r w:rsidDel="00000000" w:rsidR="00000000" w:rsidRPr="00000000">
              <w:rPr>
                <w:rtl w:val="0"/>
              </w:rPr>
            </w:r>
          </w:p>
        </w:tc>
      </w:tr>
      <w:tr>
        <w:trPr>
          <w:cantSplit w:val="0"/>
          <w:trHeight w:val="569" w:hRule="atLeast"/>
          <w:tblHeader w:val="0"/>
        </w:trPr>
        <w:tc>
          <w:tcPr>
            <w:vMerge w:val="continue"/>
            <w:vAlign w:val="center"/>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7">
            <w:pPr>
              <w:widowControl w:val="0"/>
              <w:numPr>
                <w:ilvl w:val="0"/>
                <w:numId w:val="121"/>
              </w:numPr>
              <w:ind w:left="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Cập nhật sản phẩm</w:t>
            </w:r>
          </w:p>
        </w:tc>
        <w:tc>
          <w:tcPr>
            <w:vAlign w:val="center"/>
          </w:tcPr>
          <w:p w:rsidR="00000000" w:rsidDel="00000000" w:rsidP="00000000" w:rsidRDefault="00000000" w:rsidRPr="00000000" w14:paraId="00000198">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14/10/2024</w:t>
            </w:r>
          </w:p>
        </w:tc>
        <w:tc>
          <w:tcPr>
            <w:vAlign w:val="center"/>
          </w:tcPr>
          <w:p w:rsidR="00000000" w:rsidDel="00000000" w:rsidP="00000000" w:rsidRDefault="00000000" w:rsidRPr="00000000" w14:paraId="00000199">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22/11/2024</w:t>
            </w:r>
          </w:p>
        </w:tc>
        <w:tc>
          <w:tcPr>
            <w:vAlign w:val="center"/>
          </w:tcPr>
          <w:p w:rsidR="00000000" w:rsidDel="00000000" w:rsidP="00000000" w:rsidRDefault="00000000" w:rsidRPr="00000000" w14:paraId="0000019A">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1h</w:t>
            </w:r>
          </w:p>
        </w:tc>
        <w:tc>
          <w:tcPr>
            <w:vAlign w:val="center"/>
          </w:tcPr>
          <w:p w:rsidR="00000000" w:rsidDel="00000000" w:rsidP="00000000" w:rsidRDefault="00000000" w:rsidRPr="00000000" w14:paraId="0000019B">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19C">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9D">
            <w:pPr>
              <w:jc w:val="center"/>
              <w:rPr>
                <w:rFonts w:ascii="Times" w:cs="Times" w:eastAsia="Times" w:hAnsi="Times"/>
                <w:sz w:val="26"/>
                <w:szCs w:val="26"/>
              </w:rPr>
            </w:pPr>
            <w:r w:rsidDel="00000000" w:rsidR="00000000" w:rsidRPr="00000000">
              <w:rPr>
                <w:rtl w:val="0"/>
              </w:rPr>
            </w:r>
          </w:p>
        </w:tc>
      </w:tr>
      <w:tr>
        <w:trPr>
          <w:cantSplit w:val="0"/>
          <w:trHeight w:val="603" w:hRule="atLeast"/>
          <w:tblHeader w:val="0"/>
        </w:trPr>
        <w:tc>
          <w:tcPr>
            <w:vMerge w:val="continue"/>
            <w:vAlign w:val="center"/>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A0">
            <w:pPr>
              <w:numPr>
                <w:ilvl w:val="0"/>
                <w:numId w:val="121"/>
              </w:numPr>
              <w:ind w:left="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Đăng nhập</w:t>
            </w:r>
          </w:p>
        </w:tc>
        <w:tc>
          <w:tcPr>
            <w:vAlign w:val="center"/>
          </w:tcPr>
          <w:p w:rsidR="00000000" w:rsidDel="00000000" w:rsidP="00000000" w:rsidRDefault="00000000" w:rsidRPr="00000000" w14:paraId="000001A1">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14/10/2024</w:t>
            </w:r>
          </w:p>
        </w:tc>
        <w:tc>
          <w:tcPr>
            <w:vAlign w:val="center"/>
          </w:tcPr>
          <w:p w:rsidR="00000000" w:rsidDel="00000000" w:rsidP="00000000" w:rsidRDefault="00000000" w:rsidRPr="00000000" w14:paraId="000001A2">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22/11/2024</w:t>
            </w:r>
          </w:p>
        </w:tc>
        <w:tc>
          <w:tcPr>
            <w:vAlign w:val="center"/>
          </w:tcPr>
          <w:p w:rsidR="00000000" w:rsidDel="00000000" w:rsidP="00000000" w:rsidRDefault="00000000" w:rsidRPr="00000000" w14:paraId="000001A3">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1h30</w:t>
            </w:r>
          </w:p>
        </w:tc>
        <w:tc>
          <w:tcPr>
            <w:vAlign w:val="center"/>
          </w:tcPr>
          <w:p w:rsidR="00000000" w:rsidDel="00000000" w:rsidP="00000000" w:rsidRDefault="00000000" w:rsidRPr="00000000" w14:paraId="000001A4">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1A5">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A6">
            <w:pPr>
              <w:jc w:val="center"/>
              <w:rPr>
                <w:rFonts w:ascii="Times" w:cs="Times" w:eastAsia="Times" w:hAnsi="Times"/>
                <w:sz w:val="26"/>
                <w:szCs w:val="26"/>
              </w:rPr>
            </w:pPr>
            <w:r w:rsidDel="00000000" w:rsidR="00000000" w:rsidRPr="00000000">
              <w:rPr>
                <w:rtl w:val="0"/>
              </w:rPr>
            </w:r>
          </w:p>
        </w:tc>
      </w:tr>
      <w:tr>
        <w:trPr>
          <w:cantSplit w:val="0"/>
          <w:trHeight w:val="485" w:hRule="atLeast"/>
          <w:tblHeader w:val="0"/>
        </w:trPr>
        <w:tc>
          <w:tcPr>
            <w:vMerge w:val="continue"/>
            <w:vAlign w:val="center"/>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A9">
            <w:pPr>
              <w:numPr>
                <w:ilvl w:val="0"/>
                <w:numId w:val="121"/>
              </w:numPr>
              <w:ind w:left="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Đăng ký</w:t>
            </w:r>
          </w:p>
        </w:tc>
        <w:tc>
          <w:tcPr>
            <w:vAlign w:val="center"/>
          </w:tcPr>
          <w:p w:rsidR="00000000" w:rsidDel="00000000" w:rsidP="00000000" w:rsidRDefault="00000000" w:rsidRPr="00000000" w14:paraId="000001AA">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14/10/2024</w:t>
            </w:r>
          </w:p>
        </w:tc>
        <w:tc>
          <w:tcPr>
            <w:vAlign w:val="center"/>
          </w:tcPr>
          <w:p w:rsidR="00000000" w:rsidDel="00000000" w:rsidP="00000000" w:rsidRDefault="00000000" w:rsidRPr="00000000" w14:paraId="000001AB">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22/11/2024</w:t>
            </w:r>
          </w:p>
        </w:tc>
        <w:tc>
          <w:tcPr>
            <w:vAlign w:val="center"/>
          </w:tcPr>
          <w:p w:rsidR="00000000" w:rsidDel="00000000" w:rsidP="00000000" w:rsidRDefault="00000000" w:rsidRPr="00000000" w14:paraId="000001AC">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1h30</w:t>
            </w:r>
          </w:p>
        </w:tc>
        <w:tc>
          <w:tcPr>
            <w:vAlign w:val="center"/>
          </w:tcPr>
          <w:p w:rsidR="00000000" w:rsidDel="00000000" w:rsidP="00000000" w:rsidRDefault="00000000" w:rsidRPr="00000000" w14:paraId="000001AD">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1AE">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AF">
            <w:pPr>
              <w:jc w:val="center"/>
              <w:rPr>
                <w:rFonts w:ascii="Times" w:cs="Times" w:eastAsia="Times" w:hAnsi="Times"/>
                <w:sz w:val="26"/>
                <w:szCs w:val="26"/>
              </w:rPr>
            </w:pPr>
            <w:r w:rsidDel="00000000" w:rsidR="00000000" w:rsidRPr="00000000">
              <w:rPr>
                <w:rtl w:val="0"/>
              </w:rPr>
            </w:r>
          </w:p>
        </w:tc>
      </w:tr>
      <w:tr>
        <w:trPr>
          <w:cantSplit w:val="0"/>
          <w:trHeight w:val="519" w:hRule="atLeast"/>
          <w:tblHeader w:val="0"/>
        </w:trPr>
        <w:tc>
          <w:tcPr>
            <w:vMerge w:val="continue"/>
            <w:vAlign w:val="center"/>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2">
            <w:pPr>
              <w:numPr>
                <w:ilvl w:val="0"/>
                <w:numId w:val="121"/>
              </w:numPr>
              <w:ind w:left="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Quên mật khẩu</w:t>
            </w:r>
          </w:p>
        </w:tc>
        <w:tc>
          <w:tcPr>
            <w:vAlign w:val="center"/>
          </w:tcPr>
          <w:p w:rsidR="00000000" w:rsidDel="00000000" w:rsidP="00000000" w:rsidRDefault="00000000" w:rsidRPr="00000000" w14:paraId="000001B3">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14/10/2024</w:t>
            </w:r>
          </w:p>
        </w:tc>
        <w:tc>
          <w:tcPr>
            <w:vAlign w:val="center"/>
          </w:tcPr>
          <w:p w:rsidR="00000000" w:rsidDel="00000000" w:rsidP="00000000" w:rsidRDefault="00000000" w:rsidRPr="00000000" w14:paraId="000001B4">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22/11/2024</w:t>
            </w:r>
          </w:p>
        </w:tc>
        <w:tc>
          <w:tcPr>
            <w:vAlign w:val="center"/>
          </w:tcPr>
          <w:p w:rsidR="00000000" w:rsidDel="00000000" w:rsidP="00000000" w:rsidRDefault="00000000" w:rsidRPr="00000000" w14:paraId="000001B5">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1h30</w:t>
            </w:r>
          </w:p>
        </w:tc>
        <w:tc>
          <w:tcPr>
            <w:vAlign w:val="center"/>
          </w:tcPr>
          <w:p w:rsidR="00000000" w:rsidDel="00000000" w:rsidP="00000000" w:rsidRDefault="00000000" w:rsidRPr="00000000" w14:paraId="000001B6">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1B7">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B8">
            <w:pPr>
              <w:jc w:val="center"/>
              <w:rPr>
                <w:rFonts w:ascii="Times" w:cs="Times" w:eastAsia="Times" w:hAnsi="Times"/>
                <w:sz w:val="26"/>
                <w:szCs w:val="26"/>
              </w:rPr>
            </w:pPr>
            <w:r w:rsidDel="00000000" w:rsidR="00000000" w:rsidRPr="00000000">
              <w:rPr>
                <w:rtl w:val="0"/>
              </w:rPr>
            </w:r>
          </w:p>
        </w:tc>
      </w:tr>
      <w:tr>
        <w:trPr>
          <w:cantSplit w:val="0"/>
          <w:trHeight w:val="536" w:hRule="atLeast"/>
          <w:tblHeader w:val="0"/>
        </w:trPr>
        <w:tc>
          <w:tcPr>
            <w:vMerge w:val="continue"/>
            <w:vAlign w:val="center"/>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BB">
            <w:pPr>
              <w:numPr>
                <w:ilvl w:val="0"/>
                <w:numId w:val="121"/>
              </w:numPr>
              <w:ind w:left="800" w:hanging="360"/>
              <w:rPr>
                <w:rFonts w:ascii="Times" w:cs="Times" w:eastAsia="Times" w:hAnsi="Times"/>
                <w:sz w:val="26"/>
                <w:szCs w:val="26"/>
              </w:rPr>
            </w:pPr>
            <w:r w:rsidDel="00000000" w:rsidR="00000000" w:rsidRPr="00000000">
              <w:rPr>
                <w:rFonts w:ascii="Times" w:cs="Times" w:eastAsia="Times" w:hAnsi="Times"/>
                <w:sz w:val="26"/>
                <w:szCs w:val="26"/>
                <w:highlight w:val="white"/>
                <w:rtl w:val="0"/>
              </w:rPr>
              <w:t xml:space="preserve">Hồ sơ người dùng</w:t>
            </w:r>
            <w:r w:rsidDel="00000000" w:rsidR="00000000" w:rsidRPr="00000000">
              <w:rPr>
                <w:rtl w:val="0"/>
              </w:rPr>
            </w:r>
          </w:p>
        </w:tc>
        <w:tc>
          <w:tcPr>
            <w:vAlign w:val="center"/>
          </w:tcPr>
          <w:p w:rsidR="00000000" w:rsidDel="00000000" w:rsidP="00000000" w:rsidRDefault="00000000" w:rsidRPr="00000000" w14:paraId="000001BC">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14/10/2024</w:t>
            </w:r>
          </w:p>
        </w:tc>
        <w:tc>
          <w:tcPr>
            <w:vAlign w:val="center"/>
          </w:tcPr>
          <w:p w:rsidR="00000000" w:rsidDel="00000000" w:rsidP="00000000" w:rsidRDefault="00000000" w:rsidRPr="00000000" w14:paraId="000001BD">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22/11/2024</w:t>
            </w:r>
          </w:p>
        </w:tc>
        <w:tc>
          <w:tcPr>
            <w:vAlign w:val="center"/>
          </w:tcPr>
          <w:p w:rsidR="00000000" w:rsidDel="00000000" w:rsidP="00000000" w:rsidRDefault="00000000" w:rsidRPr="00000000" w14:paraId="000001BE">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1h30</w:t>
            </w:r>
          </w:p>
        </w:tc>
        <w:tc>
          <w:tcPr>
            <w:vAlign w:val="center"/>
          </w:tcPr>
          <w:p w:rsidR="00000000" w:rsidDel="00000000" w:rsidP="00000000" w:rsidRDefault="00000000" w:rsidRPr="00000000" w14:paraId="000001BF">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1C0">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C1">
            <w:pPr>
              <w:jc w:val="center"/>
              <w:rPr>
                <w:rFonts w:ascii="Times" w:cs="Times" w:eastAsia="Times" w:hAnsi="Times"/>
                <w:sz w:val="26"/>
                <w:szCs w:val="26"/>
              </w:rPr>
            </w:pPr>
            <w:r w:rsidDel="00000000" w:rsidR="00000000" w:rsidRPr="00000000">
              <w:rPr>
                <w:rtl w:val="0"/>
              </w:rPr>
            </w:r>
          </w:p>
        </w:tc>
      </w:tr>
      <w:tr>
        <w:trPr>
          <w:cantSplit w:val="0"/>
          <w:trHeight w:val="536" w:hRule="atLeast"/>
          <w:tblHeader w:val="0"/>
        </w:trPr>
        <w:tc>
          <w:tcPr>
            <w:vMerge w:val="continue"/>
            <w:vAlign w:val="center"/>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C4">
            <w:pPr>
              <w:ind w:left="800" w:hanging="360"/>
              <w:rPr>
                <w:rFonts w:ascii="Times" w:cs="Times" w:eastAsia="Times" w:hAnsi="Times"/>
                <w:sz w:val="26"/>
                <w:szCs w:val="26"/>
                <w:highlight w:val="white"/>
              </w:rPr>
            </w:pPr>
            <w:r w:rsidDel="00000000" w:rsidR="00000000" w:rsidRPr="00000000">
              <w:rPr>
                <w:rtl w:val="0"/>
              </w:rPr>
            </w:r>
          </w:p>
        </w:tc>
        <w:tc>
          <w:tcPr>
            <w:vAlign w:val="center"/>
          </w:tcPr>
          <w:p w:rsidR="00000000" w:rsidDel="00000000" w:rsidP="00000000" w:rsidRDefault="00000000" w:rsidRPr="00000000" w14:paraId="000001C5">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C6">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C7">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C8">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C9">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CA">
            <w:pPr>
              <w:jc w:val="center"/>
              <w:rPr>
                <w:rFonts w:ascii="Times" w:cs="Times" w:eastAsia="Times" w:hAnsi="Times"/>
                <w:sz w:val="26"/>
                <w:szCs w:val="26"/>
              </w:rPr>
            </w:pPr>
            <w:r w:rsidDel="00000000" w:rsidR="00000000" w:rsidRPr="00000000">
              <w:rPr>
                <w:rtl w:val="0"/>
              </w:rPr>
            </w:r>
          </w:p>
        </w:tc>
      </w:tr>
      <w:tr>
        <w:trPr>
          <w:cantSplit w:val="0"/>
          <w:trHeight w:val="536" w:hRule="atLeast"/>
          <w:tblHeader w:val="0"/>
        </w:trPr>
        <w:tc>
          <w:tcPr>
            <w:vMerge w:val="continue"/>
            <w:vAlign w:val="center"/>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CD">
            <w:pPr>
              <w:ind w:left="800" w:hanging="360"/>
              <w:rPr>
                <w:rFonts w:ascii="Times" w:cs="Times" w:eastAsia="Times" w:hAnsi="Times"/>
                <w:sz w:val="26"/>
                <w:szCs w:val="26"/>
                <w:highlight w:val="white"/>
              </w:rPr>
            </w:pPr>
            <w:r w:rsidDel="00000000" w:rsidR="00000000" w:rsidRPr="00000000">
              <w:rPr>
                <w:rtl w:val="0"/>
              </w:rPr>
            </w:r>
          </w:p>
        </w:tc>
        <w:tc>
          <w:tcPr>
            <w:vAlign w:val="center"/>
          </w:tcPr>
          <w:p w:rsidR="00000000" w:rsidDel="00000000" w:rsidP="00000000" w:rsidRDefault="00000000" w:rsidRPr="00000000" w14:paraId="000001CE">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CF">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D0">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D1">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D2">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D3">
            <w:pPr>
              <w:jc w:val="center"/>
              <w:rPr>
                <w:rFonts w:ascii="Times" w:cs="Times" w:eastAsia="Times" w:hAnsi="Times"/>
                <w:sz w:val="26"/>
                <w:szCs w:val="26"/>
              </w:rPr>
            </w:pPr>
            <w:r w:rsidDel="00000000" w:rsidR="00000000" w:rsidRPr="00000000">
              <w:rPr>
                <w:rtl w:val="0"/>
              </w:rPr>
            </w:r>
          </w:p>
        </w:tc>
      </w:tr>
    </w:tbl>
    <w:p w:rsidR="00000000" w:rsidDel="00000000" w:rsidP="00000000" w:rsidRDefault="00000000" w:rsidRPr="00000000" w14:paraId="000001D4">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D5">
      <w:pPr>
        <w:spacing w:after="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01D6">
      <w:pPr>
        <w:spacing w:after="0" w:line="240" w:lineRule="auto"/>
        <w:rPr>
          <w:rFonts w:ascii="Times" w:cs="Times" w:eastAsia="Times" w:hAnsi="Times"/>
          <w:sz w:val="26"/>
          <w:szCs w:val="26"/>
        </w:rPr>
      </w:pPr>
      <w:r w:rsidDel="00000000" w:rsidR="00000000" w:rsidRPr="00000000">
        <w:br w:type="page"/>
      </w:r>
      <w:r w:rsidDel="00000000" w:rsidR="00000000" w:rsidRPr="00000000">
        <w:rPr>
          <w:rtl w:val="0"/>
        </w:rPr>
      </w:r>
    </w:p>
    <w:tbl>
      <w:tblPr>
        <w:tblStyle w:val="Table5"/>
        <w:tblW w:w="11355.0" w:type="dxa"/>
        <w:jc w:val="left"/>
        <w:tblInd w:w="-113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
        <w:gridCol w:w="1110"/>
        <w:gridCol w:w="2970"/>
        <w:gridCol w:w="1410"/>
        <w:gridCol w:w="1410"/>
        <w:gridCol w:w="840"/>
        <w:gridCol w:w="960"/>
        <w:gridCol w:w="855"/>
        <w:gridCol w:w="960"/>
        <w:tblGridChange w:id="0">
          <w:tblGrid>
            <w:gridCol w:w="840"/>
            <w:gridCol w:w="1110"/>
            <w:gridCol w:w="2970"/>
            <w:gridCol w:w="1410"/>
            <w:gridCol w:w="1410"/>
            <w:gridCol w:w="840"/>
            <w:gridCol w:w="960"/>
            <w:gridCol w:w="855"/>
            <w:gridCol w:w="960"/>
          </w:tblGrid>
        </w:tblGridChange>
      </w:tblGrid>
      <w:tr>
        <w:trPr>
          <w:cantSplit w:val="0"/>
          <w:tblHeader w:val="0"/>
        </w:trPr>
        <w:tc>
          <w:tcPr>
            <w:vAlign w:val="center"/>
          </w:tcPr>
          <w:p w:rsidR="00000000" w:rsidDel="00000000" w:rsidP="00000000" w:rsidRDefault="00000000" w:rsidRPr="00000000" w14:paraId="000001D7">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STT</w:t>
            </w:r>
          </w:p>
        </w:tc>
        <w:tc>
          <w:tcPr>
            <w:vAlign w:val="center"/>
          </w:tcPr>
          <w:p w:rsidR="00000000" w:rsidDel="00000000" w:rsidP="00000000" w:rsidRDefault="00000000" w:rsidRPr="00000000" w14:paraId="000001D8">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Họ và tên</w:t>
            </w:r>
          </w:p>
        </w:tc>
        <w:tc>
          <w:tcPr>
            <w:vAlign w:val="center"/>
          </w:tcPr>
          <w:p w:rsidR="00000000" w:rsidDel="00000000" w:rsidP="00000000" w:rsidRDefault="00000000" w:rsidRPr="00000000" w14:paraId="000001D9">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Công việc</w:t>
            </w:r>
          </w:p>
        </w:tc>
        <w:tc>
          <w:tcPr>
            <w:vAlign w:val="center"/>
          </w:tcPr>
          <w:p w:rsidR="00000000" w:rsidDel="00000000" w:rsidP="00000000" w:rsidRDefault="00000000" w:rsidRPr="00000000" w14:paraId="000001DA">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Tg bắt đầu</w:t>
            </w:r>
          </w:p>
        </w:tc>
        <w:tc>
          <w:tcPr>
            <w:vAlign w:val="center"/>
          </w:tcPr>
          <w:p w:rsidR="00000000" w:rsidDel="00000000" w:rsidP="00000000" w:rsidRDefault="00000000" w:rsidRPr="00000000" w14:paraId="000001DB">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Tg kết thúc</w:t>
            </w:r>
          </w:p>
        </w:tc>
        <w:tc>
          <w:tcPr>
            <w:vAlign w:val="center"/>
          </w:tcPr>
          <w:p w:rsidR="00000000" w:rsidDel="00000000" w:rsidP="00000000" w:rsidRDefault="00000000" w:rsidRPr="00000000" w14:paraId="000001DC">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Thời gian</w:t>
            </w:r>
          </w:p>
        </w:tc>
        <w:tc>
          <w:tcPr>
            <w:vAlign w:val="center"/>
          </w:tcPr>
          <w:p w:rsidR="00000000" w:rsidDel="00000000" w:rsidP="00000000" w:rsidRDefault="00000000" w:rsidRPr="00000000" w14:paraId="000001DD">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Đánh giá</w:t>
            </w:r>
          </w:p>
        </w:tc>
        <w:tc>
          <w:tcPr>
            <w:vAlign w:val="center"/>
          </w:tcPr>
          <w:p w:rsidR="00000000" w:rsidDel="00000000" w:rsidP="00000000" w:rsidRDefault="00000000" w:rsidRPr="00000000" w14:paraId="000001DE">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Điểm</w:t>
            </w:r>
          </w:p>
        </w:tc>
        <w:tc>
          <w:tcPr>
            <w:vAlign w:val="center"/>
          </w:tcPr>
          <w:p w:rsidR="00000000" w:rsidDel="00000000" w:rsidP="00000000" w:rsidRDefault="00000000" w:rsidRPr="00000000" w14:paraId="000001DF">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GV Chấm</w:t>
            </w:r>
          </w:p>
        </w:tc>
      </w:tr>
      <w:tr>
        <w:trPr>
          <w:cantSplit w:val="0"/>
          <w:trHeight w:val="547" w:hRule="atLeast"/>
          <w:tblHeader w:val="0"/>
        </w:trPr>
        <w:tc>
          <w:tcPr>
            <w:vMerge w:val="restart"/>
            <w:vAlign w:val="center"/>
          </w:tcPr>
          <w:p w:rsidR="00000000" w:rsidDel="00000000" w:rsidP="00000000" w:rsidRDefault="00000000" w:rsidRPr="00000000" w14:paraId="000001E0">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3</w:t>
            </w:r>
          </w:p>
        </w:tc>
        <w:tc>
          <w:tcPr>
            <w:vMerge w:val="restart"/>
            <w:vAlign w:val="center"/>
          </w:tcPr>
          <w:p w:rsidR="00000000" w:rsidDel="00000000" w:rsidP="00000000" w:rsidRDefault="00000000" w:rsidRPr="00000000" w14:paraId="000001E1">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Lê Quốc Thái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2">
            <w:pPr>
              <w:widowControl w:val="0"/>
              <w:numPr>
                <w:ilvl w:val="0"/>
                <w:numId w:val="120"/>
              </w:numPr>
              <w:ind w:left="800" w:hanging="360"/>
              <w:rPr>
                <w:rFonts w:ascii="Times" w:cs="Times" w:eastAsia="Times" w:hAnsi="Times"/>
                <w:sz w:val="32"/>
                <w:szCs w:val="32"/>
              </w:rPr>
            </w:pPr>
            <w:r w:rsidDel="00000000" w:rsidR="00000000" w:rsidRPr="00000000">
              <w:rPr>
                <w:rFonts w:ascii="Times" w:cs="Times" w:eastAsia="Times" w:hAnsi="Times"/>
                <w:sz w:val="26"/>
                <w:szCs w:val="26"/>
                <w:rtl w:val="0"/>
              </w:rPr>
              <w:t xml:space="preserve">Tìm kiếm sản phẩm ở thanh điều hướng trang người dùng</w:t>
            </w:r>
            <w:r w:rsidDel="00000000" w:rsidR="00000000" w:rsidRPr="00000000">
              <w:rPr>
                <w:rtl w:val="0"/>
              </w:rPr>
            </w:r>
          </w:p>
        </w:tc>
        <w:tc>
          <w:tcPr>
            <w:vAlign w:val="center"/>
          </w:tcPr>
          <w:p w:rsidR="00000000" w:rsidDel="00000000" w:rsidP="00000000" w:rsidRDefault="00000000" w:rsidRPr="00000000" w14:paraId="000001E3">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01/10/2024</w:t>
            </w:r>
          </w:p>
        </w:tc>
        <w:tc>
          <w:tcPr>
            <w:vAlign w:val="center"/>
          </w:tcPr>
          <w:p w:rsidR="00000000" w:rsidDel="00000000" w:rsidP="00000000" w:rsidRDefault="00000000" w:rsidRPr="00000000" w14:paraId="000001E4">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22/11/2024</w:t>
            </w:r>
          </w:p>
        </w:tc>
        <w:tc>
          <w:tcPr>
            <w:vAlign w:val="center"/>
          </w:tcPr>
          <w:p w:rsidR="00000000" w:rsidDel="00000000" w:rsidP="00000000" w:rsidRDefault="00000000" w:rsidRPr="00000000" w14:paraId="000001E5">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1h</w:t>
            </w:r>
          </w:p>
        </w:tc>
        <w:tc>
          <w:tcPr>
            <w:vAlign w:val="center"/>
          </w:tcPr>
          <w:p w:rsidR="00000000" w:rsidDel="00000000" w:rsidP="00000000" w:rsidRDefault="00000000" w:rsidRPr="00000000" w14:paraId="000001E6">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1E7">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E8">
            <w:pPr>
              <w:jc w:val="center"/>
              <w:rPr>
                <w:rFonts w:ascii="Times" w:cs="Times" w:eastAsia="Times" w:hAnsi="Times"/>
                <w:sz w:val="26"/>
                <w:szCs w:val="26"/>
              </w:rPr>
            </w:pPr>
            <w:r w:rsidDel="00000000" w:rsidR="00000000" w:rsidRPr="00000000">
              <w:rPr>
                <w:rtl w:val="0"/>
              </w:rPr>
            </w:r>
          </w:p>
        </w:tc>
      </w:tr>
      <w:tr>
        <w:trPr>
          <w:cantSplit w:val="0"/>
          <w:trHeight w:val="469" w:hRule="atLeast"/>
          <w:tblHeader w:val="0"/>
        </w:trPr>
        <w:tc>
          <w:tcPr>
            <w:vMerge w:val="continue"/>
            <w:vAlign w:val="center"/>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B">
            <w:pPr>
              <w:widowControl w:val="0"/>
              <w:numPr>
                <w:ilvl w:val="0"/>
                <w:numId w:val="120"/>
              </w:numPr>
              <w:ind w:left="800" w:hanging="360"/>
              <w:rPr>
                <w:rFonts w:ascii="Times" w:cs="Times" w:eastAsia="Times" w:hAnsi="Times"/>
                <w:sz w:val="32"/>
                <w:szCs w:val="32"/>
              </w:rPr>
            </w:pPr>
            <w:r w:rsidDel="00000000" w:rsidR="00000000" w:rsidRPr="00000000">
              <w:rPr>
                <w:rFonts w:ascii="Times" w:cs="Times" w:eastAsia="Times" w:hAnsi="Times"/>
                <w:sz w:val="26"/>
                <w:szCs w:val="26"/>
                <w:rtl w:val="0"/>
              </w:rPr>
              <w:t xml:space="preserve">Hiển thị sản phẩm, bài viết và danh mục trong trang chủ</w:t>
            </w:r>
            <w:r w:rsidDel="00000000" w:rsidR="00000000" w:rsidRPr="00000000">
              <w:rPr>
                <w:rtl w:val="0"/>
              </w:rPr>
            </w:r>
          </w:p>
        </w:tc>
        <w:tc>
          <w:tcPr>
            <w:vAlign w:val="center"/>
          </w:tcPr>
          <w:p w:rsidR="00000000" w:rsidDel="00000000" w:rsidP="00000000" w:rsidRDefault="00000000" w:rsidRPr="00000000" w14:paraId="000001EC">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01/10/2024</w:t>
            </w:r>
          </w:p>
        </w:tc>
        <w:tc>
          <w:tcPr>
            <w:vAlign w:val="center"/>
          </w:tcPr>
          <w:p w:rsidR="00000000" w:rsidDel="00000000" w:rsidP="00000000" w:rsidRDefault="00000000" w:rsidRPr="00000000" w14:paraId="000001ED">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22/11/2024</w:t>
            </w:r>
          </w:p>
        </w:tc>
        <w:tc>
          <w:tcPr>
            <w:vAlign w:val="center"/>
          </w:tcPr>
          <w:p w:rsidR="00000000" w:rsidDel="00000000" w:rsidP="00000000" w:rsidRDefault="00000000" w:rsidRPr="00000000" w14:paraId="000001EE">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2h30</w:t>
            </w:r>
          </w:p>
        </w:tc>
        <w:tc>
          <w:tcPr>
            <w:vAlign w:val="center"/>
          </w:tcPr>
          <w:p w:rsidR="00000000" w:rsidDel="00000000" w:rsidP="00000000" w:rsidRDefault="00000000" w:rsidRPr="00000000" w14:paraId="000001EF">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1F0">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F1">
            <w:pPr>
              <w:jc w:val="center"/>
              <w:rPr>
                <w:rFonts w:ascii="Times" w:cs="Times" w:eastAsia="Times" w:hAnsi="Times"/>
                <w:sz w:val="26"/>
                <w:szCs w:val="26"/>
              </w:rPr>
            </w:pPr>
            <w:r w:rsidDel="00000000" w:rsidR="00000000" w:rsidRPr="00000000">
              <w:rPr>
                <w:rtl w:val="0"/>
              </w:rPr>
            </w:r>
          </w:p>
        </w:tc>
      </w:tr>
      <w:tr>
        <w:trPr>
          <w:cantSplit w:val="0"/>
          <w:trHeight w:val="569" w:hRule="atLeast"/>
          <w:tblHeader w:val="0"/>
        </w:trPr>
        <w:tc>
          <w:tcPr>
            <w:vMerge w:val="continue"/>
            <w:vAlign w:val="center"/>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4">
            <w:pPr>
              <w:widowControl w:val="0"/>
              <w:numPr>
                <w:ilvl w:val="0"/>
                <w:numId w:val="120"/>
              </w:numPr>
              <w:ind w:left="800" w:hanging="360"/>
              <w:rPr>
                <w:rFonts w:ascii="Times" w:cs="Times" w:eastAsia="Times" w:hAnsi="Times"/>
                <w:sz w:val="32"/>
                <w:szCs w:val="32"/>
              </w:rPr>
            </w:pPr>
            <w:r w:rsidDel="00000000" w:rsidR="00000000" w:rsidRPr="00000000">
              <w:rPr>
                <w:rFonts w:ascii="Times" w:cs="Times" w:eastAsia="Times" w:hAnsi="Times"/>
                <w:sz w:val="26"/>
                <w:szCs w:val="26"/>
                <w:rtl w:val="0"/>
              </w:rPr>
              <w:t xml:space="preserve">Người dùng thêm, xoá đánh giá</w:t>
            </w:r>
            <w:r w:rsidDel="00000000" w:rsidR="00000000" w:rsidRPr="00000000">
              <w:rPr>
                <w:rtl w:val="0"/>
              </w:rPr>
            </w:r>
          </w:p>
        </w:tc>
        <w:tc>
          <w:tcPr>
            <w:vAlign w:val="center"/>
          </w:tcPr>
          <w:p w:rsidR="00000000" w:rsidDel="00000000" w:rsidP="00000000" w:rsidRDefault="00000000" w:rsidRPr="00000000" w14:paraId="000001F5">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01/10/2024</w:t>
            </w:r>
          </w:p>
        </w:tc>
        <w:tc>
          <w:tcPr>
            <w:vAlign w:val="center"/>
          </w:tcPr>
          <w:p w:rsidR="00000000" w:rsidDel="00000000" w:rsidP="00000000" w:rsidRDefault="00000000" w:rsidRPr="00000000" w14:paraId="000001F6">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22/11/2024</w:t>
            </w:r>
          </w:p>
        </w:tc>
        <w:tc>
          <w:tcPr>
            <w:vAlign w:val="center"/>
          </w:tcPr>
          <w:p w:rsidR="00000000" w:rsidDel="00000000" w:rsidP="00000000" w:rsidRDefault="00000000" w:rsidRPr="00000000" w14:paraId="000001F7">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2h</w:t>
            </w:r>
          </w:p>
        </w:tc>
        <w:tc>
          <w:tcPr>
            <w:vAlign w:val="center"/>
          </w:tcPr>
          <w:p w:rsidR="00000000" w:rsidDel="00000000" w:rsidP="00000000" w:rsidRDefault="00000000" w:rsidRPr="00000000" w14:paraId="000001F8">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1F9">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1FA">
            <w:pPr>
              <w:jc w:val="center"/>
              <w:rPr>
                <w:rFonts w:ascii="Times" w:cs="Times" w:eastAsia="Times" w:hAnsi="Times"/>
                <w:sz w:val="26"/>
                <w:szCs w:val="26"/>
              </w:rPr>
            </w:pPr>
            <w:r w:rsidDel="00000000" w:rsidR="00000000" w:rsidRPr="00000000">
              <w:rPr>
                <w:rtl w:val="0"/>
              </w:rPr>
            </w:r>
          </w:p>
        </w:tc>
      </w:tr>
      <w:tr>
        <w:trPr>
          <w:cantSplit w:val="0"/>
          <w:trHeight w:val="519" w:hRule="atLeast"/>
          <w:tblHeader w:val="0"/>
        </w:trPr>
        <w:tc>
          <w:tcPr>
            <w:vMerge w:val="continue"/>
            <w:vAlign w:val="center"/>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D">
            <w:pPr>
              <w:widowControl w:val="0"/>
              <w:numPr>
                <w:ilvl w:val="0"/>
                <w:numId w:val="120"/>
              </w:numPr>
              <w:ind w:left="800" w:hanging="360"/>
              <w:rPr>
                <w:rFonts w:ascii="Times" w:cs="Times" w:eastAsia="Times" w:hAnsi="Times"/>
                <w:sz w:val="32"/>
                <w:szCs w:val="32"/>
              </w:rPr>
            </w:pPr>
            <w:r w:rsidDel="00000000" w:rsidR="00000000" w:rsidRPr="00000000">
              <w:rPr>
                <w:rFonts w:ascii="Times" w:cs="Times" w:eastAsia="Times" w:hAnsi="Times"/>
                <w:sz w:val="26"/>
                <w:szCs w:val="26"/>
                <w:rtl w:val="0"/>
              </w:rPr>
              <w:t xml:space="preserve">Thêm, sửa, xóa giỏ hàng</w:t>
            </w:r>
            <w:r w:rsidDel="00000000" w:rsidR="00000000" w:rsidRPr="00000000">
              <w:rPr>
                <w:rtl w:val="0"/>
              </w:rPr>
            </w:r>
          </w:p>
        </w:tc>
        <w:tc>
          <w:tcPr>
            <w:vAlign w:val="center"/>
          </w:tcPr>
          <w:p w:rsidR="00000000" w:rsidDel="00000000" w:rsidP="00000000" w:rsidRDefault="00000000" w:rsidRPr="00000000" w14:paraId="000001FE">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01/10/2024</w:t>
            </w:r>
          </w:p>
        </w:tc>
        <w:tc>
          <w:tcPr>
            <w:vAlign w:val="center"/>
          </w:tcPr>
          <w:p w:rsidR="00000000" w:rsidDel="00000000" w:rsidP="00000000" w:rsidRDefault="00000000" w:rsidRPr="00000000" w14:paraId="000001FF">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22/11/2024</w:t>
            </w:r>
          </w:p>
        </w:tc>
        <w:tc>
          <w:tcPr>
            <w:vAlign w:val="center"/>
          </w:tcPr>
          <w:p w:rsidR="00000000" w:rsidDel="00000000" w:rsidP="00000000" w:rsidRDefault="00000000" w:rsidRPr="00000000" w14:paraId="00000200">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2h</w:t>
            </w:r>
          </w:p>
        </w:tc>
        <w:tc>
          <w:tcPr>
            <w:vAlign w:val="center"/>
          </w:tcPr>
          <w:p w:rsidR="00000000" w:rsidDel="00000000" w:rsidP="00000000" w:rsidRDefault="00000000" w:rsidRPr="00000000" w14:paraId="00000201">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202">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03">
            <w:pPr>
              <w:jc w:val="center"/>
              <w:rPr>
                <w:rFonts w:ascii="Times" w:cs="Times" w:eastAsia="Times" w:hAnsi="Times"/>
                <w:sz w:val="26"/>
                <w:szCs w:val="26"/>
              </w:rPr>
            </w:pPr>
            <w:r w:rsidDel="00000000" w:rsidR="00000000" w:rsidRPr="00000000">
              <w:rPr>
                <w:rtl w:val="0"/>
              </w:rPr>
            </w:r>
          </w:p>
        </w:tc>
      </w:tr>
      <w:tr>
        <w:trPr>
          <w:cantSplit w:val="0"/>
          <w:trHeight w:val="435" w:hRule="atLeast"/>
          <w:tblHeader w:val="0"/>
        </w:trPr>
        <w:tc>
          <w:tcPr>
            <w:vMerge w:val="continue"/>
            <w:vAlign w:val="center"/>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6">
            <w:pPr>
              <w:widowControl w:val="0"/>
              <w:numPr>
                <w:ilvl w:val="0"/>
                <w:numId w:val="120"/>
              </w:numPr>
              <w:ind w:left="800" w:hanging="360"/>
              <w:rPr>
                <w:rFonts w:ascii="Times" w:cs="Times" w:eastAsia="Times" w:hAnsi="Times"/>
                <w:sz w:val="32"/>
                <w:szCs w:val="32"/>
              </w:rPr>
            </w:pPr>
            <w:r w:rsidDel="00000000" w:rsidR="00000000" w:rsidRPr="00000000">
              <w:rPr>
                <w:rFonts w:ascii="Times" w:cs="Times" w:eastAsia="Times" w:hAnsi="Times"/>
                <w:sz w:val="26"/>
                <w:szCs w:val="26"/>
                <w:rtl w:val="0"/>
              </w:rPr>
              <w:t xml:space="preserve">Chi tiết sản phẩm</w:t>
            </w:r>
            <w:r w:rsidDel="00000000" w:rsidR="00000000" w:rsidRPr="00000000">
              <w:rPr>
                <w:rtl w:val="0"/>
              </w:rPr>
            </w:r>
          </w:p>
        </w:tc>
        <w:tc>
          <w:tcPr>
            <w:vAlign w:val="center"/>
          </w:tcPr>
          <w:p w:rsidR="00000000" w:rsidDel="00000000" w:rsidP="00000000" w:rsidRDefault="00000000" w:rsidRPr="00000000" w14:paraId="00000207">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01/10/2024</w:t>
            </w:r>
          </w:p>
        </w:tc>
        <w:tc>
          <w:tcPr>
            <w:vAlign w:val="center"/>
          </w:tcPr>
          <w:p w:rsidR="00000000" w:rsidDel="00000000" w:rsidP="00000000" w:rsidRDefault="00000000" w:rsidRPr="00000000" w14:paraId="00000208">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22/11/2024</w:t>
            </w:r>
          </w:p>
        </w:tc>
        <w:tc>
          <w:tcPr>
            <w:vAlign w:val="center"/>
          </w:tcPr>
          <w:p w:rsidR="00000000" w:rsidDel="00000000" w:rsidP="00000000" w:rsidRDefault="00000000" w:rsidRPr="00000000" w14:paraId="00000209">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2h</w:t>
            </w:r>
          </w:p>
        </w:tc>
        <w:tc>
          <w:tcPr>
            <w:vAlign w:val="center"/>
          </w:tcPr>
          <w:p w:rsidR="00000000" w:rsidDel="00000000" w:rsidP="00000000" w:rsidRDefault="00000000" w:rsidRPr="00000000" w14:paraId="0000020A">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20B">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0C">
            <w:pPr>
              <w:jc w:val="center"/>
              <w:rPr>
                <w:rFonts w:ascii="Times" w:cs="Times" w:eastAsia="Times" w:hAnsi="Times"/>
                <w:sz w:val="26"/>
                <w:szCs w:val="26"/>
              </w:rPr>
            </w:pPr>
            <w:r w:rsidDel="00000000" w:rsidR="00000000" w:rsidRPr="00000000">
              <w:rPr>
                <w:rtl w:val="0"/>
              </w:rPr>
            </w:r>
          </w:p>
        </w:tc>
      </w:tr>
      <w:tr>
        <w:trPr>
          <w:cantSplit w:val="0"/>
          <w:trHeight w:val="435" w:hRule="atLeast"/>
          <w:tblHeader w:val="0"/>
        </w:trPr>
        <w:tc>
          <w:tcPr>
            <w:vMerge w:val="continue"/>
            <w:vAlign w:val="center"/>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0F">
            <w:pPr>
              <w:numPr>
                <w:ilvl w:val="0"/>
                <w:numId w:val="120"/>
              </w:numPr>
              <w:pBdr>
                <w:top w:space="0" w:sz="0" w:val="nil"/>
                <w:left w:space="0" w:sz="0" w:val="nil"/>
                <w:bottom w:space="0" w:sz="0" w:val="nil"/>
                <w:right w:space="0" w:sz="0" w:val="nil"/>
                <w:between w:space="0" w:sz="0" w:val="nil"/>
              </w:pBdr>
              <w:ind w:left="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Thêm, xóa danh sách yêu thích</w:t>
            </w:r>
          </w:p>
        </w:tc>
        <w:tc>
          <w:tcPr>
            <w:vAlign w:val="center"/>
          </w:tcPr>
          <w:p w:rsidR="00000000" w:rsidDel="00000000" w:rsidP="00000000" w:rsidRDefault="00000000" w:rsidRPr="00000000" w14:paraId="00000210">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01/10/2024</w:t>
            </w:r>
          </w:p>
        </w:tc>
        <w:tc>
          <w:tcPr>
            <w:vAlign w:val="center"/>
          </w:tcPr>
          <w:p w:rsidR="00000000" w:rsidDel="00000000" w:rsidP="00000000" w:rsidRDefault="00000000" w:rsidRPr="00000000" w14:paraId="00000211">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22/11/2024</w:t>
            </w:r>
          </w:p>
        </w:tc>
        <w:tc>
          <w:tcPr>
            <w:vAlign w:val="center"/>
          </w:tcPr>
          <w:p w:rsidR="00000000" w:rsidDel="00000000" w:rsidP="00000000" w:rsidRDefault="00000000" w:rsidRPr="00000000" w14:paraId="00000212">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2h</w:t>
            </w:r>
          </w:p>
        </w:tc>
        <w:tc>
          <w:tcPr>
            <w:vAlign w:val="center"/>
          </w:tcPr>
          <w:p w:rsidR="00000000" w:rsidDel="00000000" w:rsidP="00000000" w:rsidRDefault="00000000" w:rsidRPr="00000000" w14:paraId="00000213">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214">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15">
            <w:pPr>
              <w:jc w:val="center"/>
              <w:rPr>
                <w:rFonts w:ascii="Times" w:cs="Times" w:eastAsia="Times" w:hAnsi="Times"/>
                <w:sz w:val="26"/>
                <w:szCs w:val="26"/>
              </w:rPr>
            </w:pPr>
            <w:r w:rsidDel="00000000" w:rsidR="00000000" w:rsidRPr="00000000">
              <w:rPr>
                <w:rtl w:val="0"/>
              </w:rPr>
            </w:r>
          </w:p>
        </w:tc>
      </w:tr>
      <w:tr>
        <w:trPr>
          <w:cantSplit w:val="0"/>
          <w:trHeight w:val="435" w:hRule="atLeast"/>
          <w:tblHeader w:val="0"/>
        </w:trPr>
        <w:tc>
          <w:tcPr>
            <w:vMerge w:val="continue"/>
            <w:vAlign w:val="center"/>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18">
            <w:pPr>
              <w:numPr>
                <w:ilvl w:val="0"/>
                <w:numId w:val="120"/>
              </w:numPr>
              <w:pBdr>
                <w:top w:space="0" w:sz="0" w:val="nil"/>
                <w:left w:space="0" w:sz="0" w:val="nil"/>
                <w:bottom w:space="0" w:sz="0" w:val="nil"/>
                <w:right w:space="0" w:sz="0" w:val="nil"/>
                <w:between w:space="0" w:sz="0" w:val="nil"/>
              </w:pBdr>
              <w:ind w:left="80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Thêm, xóa, sửa danh mục </w:t>
            </w:r>
            <w:r w:rsidDel="00000000" w:rsidR="00000000" w:rsidRPr="00000000">
              <w:rPr>
                <w:rtl w:val="0"/>
              </w:rPr>
            </w:r>
          </w:p>
        </w:tc>
        <w:tc>
          <w:tcPr>
            <w:vAlign w:val="center"/>
          </w:tcPr>
          <w:p w:rsidR="00000000" w:rsidDel="00000000" w:rsidP="00000000" w:rsidRDefault="00000000" w:rsidRPr="00000000" w14:paraId="00000219">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01/10/2024</w:t>
            </w:r>
          </w:p>
        </w:tc>
        <w:tc>
          <w:tcPr>
            <w:vAlign w:val="center"/>
          </w:tcPr>
          <w:p w:rsidR="00000000" w:rsidDel="00000000" w:rsidP="00000000" w:rsidRDefault="00000000" w:rsidRPr="00000000" w14:paraId="0000021A">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22/11/2024</w:t>
            </w:r>
          </w:p>
        </w:tc>
        <w:tc>
          <w:tcPr>
            <w:vAlign w:val="center"/>
          </w:tcPr>
          <w:p w:rsidR="00000000" w:rsidDel="00000000" w:rsidP="00000000" w:rsidRDefault="00000000" w:rsidRPr="00000000" w14:paraId="0000021B">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3h</w:t>
            </w:r>
          </w:p>
        </w:tc>
        <w:tc>
          <w:tcPr>
            <w:vAlign w:val="center"/>
          </w:tcPr>
          <w:p w:rsidR="00000000" w:rsidDel="00000000" w:rsidP="00000000" w:rsidRDefault="00000000" w:rsidRPr="00000000" w14:paraId="0000021C">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21D">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1E">
            <w:pPr>
              <w:jc w:val="center"/>
              <w:rPr>
                <w:rFonts w:ascii="Times" w:cs="Times" w:eastAsia="Times" w:hAnsi="Times"/>
                <w:sz w:val="26"/>
                <w:szCs w:val="26"/>
              </w:rPr>
            </w:pPr>
            <w:r w:rsidDel="00000000" w:rsidR="00000000" w:rsidRPr="00000000">
              <w:rPr>
                <w:rtl w:val="0"/>
              </w:rPr>
            </w:r>
          </w:p>
        </w:tc>
      </w:tr>
      <w:tr>
        <w:trPr>
          <w:cantSplit w:val="0"/>
          <w:trHeight w:val="435" w:hRule="atLeast"/>
          <w:tblHeader w:val="0"/>
        </w:trPr>
        <w:tc>
          <w:tcPr>
            <w:vMerge w:val="continue"/>
            <w:vAlign w:val="center"/>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21">
            <w:pPr>
              <w:numPr>
                <w:ilvl w:val="0"/>
                <w:numId w:val="120"/>
              </w:numPr>
              <w:pBdr>
                <w:top w:space="0" w:sz="0" w:val="nil"/>
                <w:left w:space="0" w:sz="0" w:val="nil"/>
                <w:bottom w:space="0" w:sz="0" w:val="nil"/>
                <w:right w:space="0" w:sz="0" w:val="nil"/>
                <w:between w:space="0" w:sz="0" w:val="nil"/>
              </w:pBdr>
              <w:ind w:left="80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Admin trả lời đánh giá, xoá đánh giá</w:t>
            </w:r>
            <w:r w:rsidDel="00000000" w:rsidR="00000000" w:rsidRPr="00000000">
              <w:rPr>
                <w:rtl w:val="0"/>
              </w:rPr>
            </w:r>
          </w:p>
        </w:tc>
        <w:tc>
          <w:tcPr>
            <w:vAlign w:val="center"/>
          </w:tcPr>
          <w:p w:rsidR="00000000" w:rsidDel="00000000" w:rsidP="00000000" w:rsidRDefault="00000000" w:rsidRPr="00000000" w14:paraId="00000222">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01/10/2024</w:t>
            </w:r>
          </w:p>
        </w:tc>
        <w:tc>
          <w:tcPr>
            <w:vAlign w:val="center"/>
          </w:tcPr>
          <w:p w:rsidR="00000000" w:rsidDel="00000000" w:rsidP="00000000" w:rsidRDefault="00000000" w:rsidRPr="00000000" w14:paraId="00000223">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22/11/2024</w:t>
            </w:r>
          </w:p>
        </w:tc>
        <w:tc>
          <w:tcPr>
            <w:vAlign w:val="center"/>
          </w:tcPr>
          <w:p w:rsidR="00000000" w:rsidDel="00000000" w:rsidP="00000000" w:rsidRDefault="00000000" w:rsidRPr="00000000" w14:paraId="00000224">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2h</w:t>
            </w:r>
          </w:p>
        </w:tc>
        <w:tc>
          <w:tcPr>
            <w:vAlign w:val="center"/>
          </w:tcPr>
          <w:p w:rsidR="00000000" w:rsidDel="00000000" w:rsidP="00000000" w:rsidRDefault="00000000" w:rsidRPr="00000000" w14:paraId="00000225">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226">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27">
            <w:pPr>
              <w:jc w:val="center"/>
              <w:rPr>
                <w:rFonts w:ascii="Times" w:cs="Times" w:eastAsia="Times" w:hAnsi="Times"/>
                <w:sz w:val="26"/>
                <w:szCs w:val="26"/>
              </w:rPr>
            </w:pPr>
            <w:r w:rsidDel="00000000" w:rsidR="00000000" w:rsidRPr="00000000">
              <w:rPr>
                <w:rtl w:val="0"/>
              </w:rPr>
            </w:r>
          </w:p>
        </w:tc>
      </w:tr>
    </w:tbl>
    <w:p w:rsidR="00000000" w:rsidDel="00000000" w:rsidP="00000000" w:rsidRDefault="00000000" w:rsidRPr="00000000" w14:paraId="00000228">
      <w:pPr>
        <w:spacing w:after="0" w:lin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0229">
      <w:pPr>
        <w:rPr>
          <w:rFonts w:ascii="Times" w:cs="Times" w:eastAsia="Times" w:hAnsi="Times"/>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2A">
      <w:pPr>
        <w:rPr>
          <w:rFonts w:ascii="Times" w:cs="Times" w:eastAsia="Times" w:hAnsi="Times"/>
          <w:sz w:val="26"/>
          <w:szCs w:val="26"/>
        </w:rPr>
      </w:pPr>
      <w:r w:rsidDel="00000000" w:rsidR="00000000" w:rsidRPr="00000000">
        <w:rPr>
          <w:rtl w:val="0"/>
        </w:rPr>
      </w:r>
    </w:p>
    <w:tbl>
      <w:tblPr>
        <w:tblStyle w:val="Table6"/>
        <w:tblW w:w="11355.0" w:type="dxa"/>
        <w:jc w:val="left"/>
        <w:tblInd w:w="-113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
        <w:gridCol w:w="1110"/>
        <w:gridCol w:w="2970"/>
        <w:gridCol w:w="1410"/>
        <w:gridCol w:w="1410"/>
        <w:gridCol w:w="840"/>
        <w:gridCol w:w="960"/>
        <w:gridCol w:w="855"/>
        <w:gridCol w:w="960"/>
        <w:tblGridChange w:id="0">
          <w:tblGrid>
            <w:gridCol w:w="840"/>
            <w:gridCol w:w="1110"/>
            <w:gridCol w:w="2970"/>
            <w:gridCol w:w="1410"/>
            <w:gridCol w:w="1410"/>
            <w:gridCol w:w="840"/>
            <w:gridCol w:w="960"/>
            <w:gridCol w:w="855"/>
            <w:gridCol w:w="960"/>
          </w:tblGrid>
        </w:tblGridChange>
      </w:tblGrid>
      <w:tr>
        <w:trPr>
          <w:cantSplit w:val="0"/>
          <w:tblHeader w:val="0"/>
        </w:trPr>
        <w:tc>
          <w:tcPr>
            <w:vAlign w:val="center"/>
          </w:tcPr>
          <w:p w:rsidR="00000000" w:rsidDel="00000000" w:rsidP="00000000" w:rsidRDefault="00000000" w:rsidRPr="00000000" w14:paraId="0000022B">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STT</w:t>
            </w:r>
          </w:p>
        </w:tc>
        <w:tc>
          <w:tcPr>
            <w:vAlign w:val="center"/>
          </w:tcPr>
          <w:p w:rsidR="00000000" w:rsidDel="00000000" w:rsidP="00000000" w:rsidRDefault="00000000" w:rsidRPr="00000000" w14:paraId="0000022C">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Họ và tên</w:t>
            </w:r>
          </w:p>
        </w:tc>
        <w:tc>
          <w:tcPr>
            <w:vAlign w:val="center"/>
          </w:tcPr>
          <w:p w:rsidR="00000000" w:rsidDel="00000000" w:rsidP="00000000" w:rsidRDefault="00000000" w:rsidRPr="00000000" w14:paraId="0000022D">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Công việc</w:t>
            </w:r>
          </w:p>
        </w:tc>
        <w:tc>
          <w:tcPr>
            <w:vAlign w:val="center"/>
          </w:tcPr>
          <w:p w:rsidR="00000000" w:rsidDel="00000000" w:rsidP="00000000" w:rsidRDefault="00000000" w:rsidRPr="00000000" w14:paraId="0000022E">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Tg bắt đầu</w:t>
            </w:r>
          </w:p>
        </w:tc>
        <w:tc>
          <w:tcPr>
            <w:vAlign w:val="center"/>
          </w:tcPr>
          <w:p w:rsidR="00000000" w:rsidDel="00000000" w:rsidP="00000000" w:rsidRDefault="00000000" w:rsidRPr="00000000" w14:paraId="0000022F">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Tg kết thúc</w:t>
            </w:r>
          </w:p>
        </w:tc>
        <w:tc>
          <w:tcPr>
            <w:vAlign w:val="center"/>
          </w:tcPr>
          <w:p w:rsidR="00000000" w:rsidDel="00000000" w:rsidP="00000000" w:rsidRDefault="00000000" w:rsidRPr="00000000" w14:paraId="00000230">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Thời gian</w:t>
            </w:r>
          </w:p>
        </w:tc>
        <w:tc>
          <w:tcPr>
            <w:vAlign w:val="center"/>
          </w:tcPr>
          <w:p w:rsidR="00000000" w:rsidDel="00000000" w:rsidP="00000000" w:rsidRDefault="00000000" w:rsidRPr="00000000" w14:paraId="00000231">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Đánh giá</w:t>
            </w:r>
          </w:p>
        </w:tc>
        <w:tc>
          <w:tcPr>
            <w:vAlign w:val="center"/>
          </w:tcPr>
          <w:p w:rsidR="00000000" w:rsidDel="00000000" w:rsidP="00000000" w:rsidRDefault="00000000" w:rsidRPr="00000000" w14:paraId="00000232">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Điểm</w:t>
            </w:r>
          </w:p>
        </w:tc>
        <w:tc>
          <w:tcPr>
            <w:vAlign w:val="center"/>
          </w:tcPr>
          <w:p w:rsidR="00000000" w:rsidDel="00000000" w:rsidP="00000000" w:rsidRDefault="00000000" w:rsidRPr="00000000" w14:paraId="00000233">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GV Chấm</w:t>
            </w:r>
          </w:p>
        </w:tc>
      </w:tr>
      <w:tr>
        <w:trPr>
          <w:cantSplit w:val="0"/>
          <w:trHeight w:val="547" w:hRule="atLeast"/>
          <w:tblHeader w:val="0"/>
        </w:trPr>
        <w:tc>
          <w:tcPr>
            <w:vMerge w:val="restart"/>
            <w:vAlign w:val="center"/>
          </w:tcPr>
          <w:p w:rsidR="00000000" w:rsidDel="00000000" w:rsidP="00000000" w:rsidRDefault="00000000" w:rsidRPr="00000000" w14:paraId="00000234">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4</w:t>
            </w:r>
          </w:p>
        </w:tc>
        <w:tc>
          <w:tcPr>
            <w:vMerge w:val="restart"/>
            <w:vAlign w:val="center"/>
          </w:tcPr>
          <w:p w:rsidR="00000000" w:rsidDel="00000000" w:rsidP="00000000" w:rsidRDefault="00000000" w:rsidRPr="00000000" w14:paraId="00000235">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Trần Bảo Chiêu</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6">
            <w:pPr>
              <w:widowControl w:val="0"/>
              <w:numPr>
                <w:ilvl w:val="0"/>
                <w:numId w:val="109"/>
              </w:numPr>
              <w:ind w:left="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Comparison</w:t>
            </w:r>
            <w:r w:rsidDel="00000000" w:rsidR="00000000" w:rsidRPr="00000000">
              <w:rPr>
                <w:rtl w:val="0"/>
              </w:rPr>
            </w:r>
          </w:p>
        </w:tc>
        <w:tc>
          <w:tcPr>
            <w:vAlign w:val="center"/>
          </w:tcPr>
          <w:p w:rsidR="00000000" w:rsidDel="00000000" w:rsidP="00000000" w:rsidRDefault="00000000" w:rsidRPr="00000000" w14:paraId="00000237">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21/09/2024</w:t>
            </w:r>
          </w:p>
        </w:tc>
        <w:tc>
          <w:tcPr>
            <w:vAlign w:val="center"/>
          </w:tcPr>
          <w:p w:rsidR="00000000" w:rsidDel="00000000" w:rsidP="00000000" w:rsidRDefault="00000000" w:rsidRPr="00000000" w14:paraId="00000238">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07/10/2024</w:t>
            </w:r>
          </w:p>
        </w:tc>
        <w:tc>
          <w:tcPr>
            <w:vAlign w:val="center"/>
          </w:tcPr>
          <w:p w:rsidR="00000000" w:rsidDel="00000000" w:rsidP="00000000" w:rsidRDefault="00000000" w:rsidRPr="00000000" w14:paraId="00000239">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11h</w:t>
            </w:r>
          </w:p>
        </w:tc>
        <w:tc>
          <w:tcPr>
            <w:vAlign w:val="center"/>
          </w:tcPr>
          <w:p w:rsidR="00000000" w:rsidDel="00000000" w:rsidP="00000000" w:rsidRDefault="00000000" w:rsidRPr="00000000" w14:paraId="0000023A">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23B">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3C">
            <w:pPr>
              <w:jc w:val="center"/>
              <w:rPr>
                <w:rFonts w:ascii="Times" w:cs="Times" w:eastAsia="Times" w:hAnsi="Times"/>
                <w:sz w:val="26"/>
                <w:szCs w:val="26"/>
              </w:rPr>
            </w:pPr>
            <w:r w:rsidDel="00000000" w:rsidR="00000000" w:rsidRPr="00000000">
              <w:rPr>
                <w:rtl w:val="0"/>
              </w:rPr>
            </w:r>
          </w:p>
        </w:tc>
      </w:tr>
      <w:tr>
        <w:trPr>
          <w:cantSplit w:val="0"/>
          <w:trHeight w:val="469" w:hRule="atLeast"/>
          <w:tblHeader w:val="0"/>
        </w:trPr>
        <w:tc>
          <w:tcPr>
            <w:vMerge w:val="continue"/>
            <w:vAlign w:val="center"/>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3F">
            <w:pPr>
              <w:numPr>
                <w:ilvl w:val="0"/>
                <w:numId w:val="109"/>
              </w:numPr>
              <w:ind w:left="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Trang chủ admin</w:t>
              <w:br w:type="textWrapping"/>
              <w:t xml:space="preserve">Quản lý doanh thu</w:t>
            </w:r>
            <w:r w:rsidDel="00000000" w:rsidR="00000000" w:rsidRPr="00000000">
              <w:rPr>
                <w:rtl w:val="0"/>
              </w:rPr>
            </w:r>
          </w:p>
        </w:tc>
        <w:tc>
          <w:tcPr>
            <w:vAlign w:val="center"/>
          </w:tcPr>
          <w:p w:rsidR="00000000" w:rsidDel="00000000" w:rsidP="00000000" w:rsidRDefault="00000000" w:rsidRPr="00000000" w14:paraId="00000240">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21/09/2024</w:t>
            </w:r>
          </w:p>
        </w:tc>
        <w:tc>
          <w:tcPr>
            <w:vAlign w:val="center"/>
          </w:tcPr>
          <w:p w:rsidR="00000000" w:rsidDel="00000000" w:rsidP="00000000" w:rsidRDefault="00000000" w:rsidRPr="00000000" w14:paraId="00000241">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08/10/2024</w:t>
            </w:r>
          </w:p>
        </w:tc>
        <w:tc>
          <w:tcPr>
            <w:vAlign w:val="center"/>
          </w:tcPr>
          <w:p w:rsidR="00000000" w:rsidDel="00000000" w:rsidP="00000000" w:rsidRDefault="00000000" w:rsidRPr="00000000" w14:paraId="00000242">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1h</w:t>
            </w:r>
          </w:p>
        </w:tc>
        <w:tc>
          <w:tcPr>
            <w:vAlign w:val="center"/>
          </w:tcPr>
          <w:p w:rsidR="00000000" w:rsidDel="00000000" w:rsidP="00000000" w:rsidRDefault="00000000" w:rsidRPr="00000000" w14:paraId="00000243">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244">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45">
            <w:pPr>
              <w:jc w:val="center"/>
              <w:rPr>
                <w:rFonts w:ascii="Times" w:cs="Times" w:eastAsia="Times" w:hAnsi="Times"/>
                <w:sz w:val="26"/>
                <w:szCs w:val="26"/>
              </w:rPr>
            </w:pPr>
            <w:r w:rsidDel="00000000" w:rsidR="00000000" w:rsidRPr="00000000">
              <w:rPr>
                <w:rtl w:val="0"/>
              </w:rPr>
            </w:r>
          </w:p>
        </w:tc>
      </w:tr>
      <w:tr>
        <w:trPr>
          <w:cantSplit w:val="0"/>
          <w:trHeight w:val="569" w:hRule="atLeast"/>
          <w:tblHeader w:val="0"/>
        </w:trPr>
        <w:tc>
          <w:tcPr>
            <w:vMerge w:val="continue"/>
            <w:vAlign w:val="center"/>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8">
            <w:pPr>
              <w:widowControl w:val="0"/>
              <w:numPr>
                <w:ilvl w:val="0"/>
                <w:numId w:val="109"/>
              </w:numPr>
              <w:ind w:left="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Danh sách khách hàng mua nhiều</w:t>
            </w:r>
            <w:r w:rsidDel="00000000" w:rsidR="00000000" w:rsidRPr="00000000">
              <w:rPr>
                <w:rtl w:val="0"/>
              </w:rPr>
            </w:r>
          </w:p>
        </w:tc>
        <w:tc>
          <w:tcPr>
            <w:vAlign w:val="center"/>
          </w:tcPr>
          <w:p w:rsidR="00000000" w:rsidDel="00000000" w:rsidP="00000000" w:rsidRDefault="00000000" w:rsidRPr="00000000" w14:paraId="00000249">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21/09/2024</w:t>
            </w:r>
          </w:p>
        </w:tc>
        <w:tc>
          <w:tcPr>
            <w:vAlign w:val="center"/>
          </w:tcPr>
          <w:p w:rsidR="00000000" w:rsidDel="00000000" w:rsidP="00000000" w:rsidRDefault="00000000" w:rsidRPr="00000000" w14:paraId="0000024A">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07/10/2024</w:t>
            </w:r>
          </w:p>
        </w:tc>
        <w:tc>
          <w:tcPr>
            <w:vAlign w:val="center"/>
          </w:tcPr>
          <w:p w:rsidR="00000000" w:rsidDel="00000000" w:rsidP="00000000" w:rsidRDefault="00000000" w:rsidRPr="00000000" w14:paraId="0000024B">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1h30</w:t>
            </w:r>
          </w:p>
        </w:tc>
        <w:tc>
          <w:tcPr>
            <w:vAlign w:val="center"/>
          </w:tcPr>
          <w:p w:rsidR="00000000" w:rsidDel="00000000" w:rsidP="00000000" w:rsidRDefault="00000000" w:rsidRPr="00000000" w14:paraId="0000024C">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24D">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4E">
            <w:pPr>
              <w:jc w:val="center"/>
              <w:rPr>
                <w:rFonts w:ascii="Times" w:cs="Times" w:eastAsia="Times" w:hAnsi="Times"/>
                <w:sz w:val="26"/>
                <w:szCs w:val="26"/>
              </w:rPr>
            </w:pPr>
            <w:r w:rsidDel="00000000" w:rsidR="00000000" w:rsidRPr="00000000">
              <w:rPr>
                <w:rtl w:val="0"/>
              </w:rPr>
            </w:r>
          </w:p>
        </w:tc>
      </w:tr>
      <w:tr>
        <w:trPr>
          <w:cantSplit w:val="0"/>
          <w:trHeight w:val="603" w:hRule="atLeast"/>
          <w:tblHeader w:val="0"/>
        </w:trPr>
        <w:tc>
          <w:tcPr>
            <w:vMerge w:val="continue"/>
            <w:vAlign w:val="center"/>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1">
            <w:pPr>
              <w:widowControl w:val="0"/>
              <w:numPr>
                <w:ilvl w:val="0"/>
                <w:numId w:val="109"/>
              </w:numPr>
              <w:ind w:left="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Support Online</w:t>
            </w:r>
            <w:r w:rsidDel="00000000" w:rsidR="00000000" w:rsidRPr="00000000">
              <w:rPr>
                <w:rtl w:val="0"/>
              </w:rPr>
            </w:r>
          </w:p>
        </w:tc>
        <w:tc>
          <w:tcPr>
            <w:vAlign w:val="center"/>
          </w:tcPr>
          <w:p w:rsidR="00000000" w:rsidDel="00000000" w:rsidP="00000000" w:rsidRDefault="00000000" w:rsidRPr="00000000" w14:paraId="00000252">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21/09/2024</w:t>
            </w:r>
          </w:p>
        </w:tc>
        <w:tc>
          <w:tcPr>
            <w:vAlign w:val="center"/>
          </w:tcPr>
          <w:p w:rsidR="00000000" w:rsidDel="00000000" w:rsidP="00000000" w:rsidRDefault="00000000" w:rsidRPr="00000000" w14:paraId="00000253">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07/10/2024</w:t>
            </w:r>
          </w:p>
        </w:tc>
        <w:tc>
          <w:tcPr>
            <w:vAlign w:val="center"/>
          </w:tcPr>
          <w:p w:rsidR="00000000" w:rsidDel="00000000" w:rsidP="00000000" w:rsidRDefault="00000000" w:rsidRPr="00000000" w14:paraId="00000254">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2h</w:t>
            </w:r>
          </w:p>
        </w:tc>
        <w:tc>
          <w:tcPr>
            <w:vAlign w:val="center"/>
          </w:tcPr>
          <w:p w:rsidR="00000000" w:rsidDel="00000000" w:rsidP="00000000" w:rsidRDefault="00000000" w:rsidRPr="00000000" w14:paraId="00000255">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256">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57">
            <w:pPr>
              <w:jc w:val="center"/>
              <w:rPr>
                <w:rFonts w:ascii="Times" w:cs="Times" w:eastAsia="Times" w:hAnsi="Times"/>
                <w:sz w:val="26"/>
                <w:szCs w:val="26"/>
              </w:rPr>
            </w:pPr>
            <w:r w:rsidDel="00000000" w:rsidR="00000000" w:rsidRPr="00000000">
              <w:rPr>
                <w:rtl w:val="0"/>
              </w:rPr>
            </w:r>
          </w:p>
        </w:tc>
      </w:tr>
      <w:tr>
        <w:trPr>
          <w:cantSplit w:val="0"/>
          <w:trHeight w:val="485" w:hRule="atLeast"/>
          <w:tblHeader w:val="0"/>
        </w:trPr>
        <w:tc>
          <w:tcPr>
            <w:vMerge w:val="continue"/>
            <w:vAlign w:val="center"/>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A">
            <w:pPr>
              <w:widowControl w:val="0"/>
              <w:numPr>
                <w:ilvl w:val="0"/>
                <w:numId w:val="109"/>
              </w:numPr>
              <w:ind w:left="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Đổi trả sản phẩm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tc>
        <w:tc>
          <w:tcPr>
            <w:vAlign w:val="center"/>
          </w:tcPr>
          <w:p w:rsidR="00000000" w:rsidDel="00000000" w:rsidP="00000000" w:rsidRDefault="00000000" w:rsidRPr="00000000" w14:paraId="0000025B">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21/09/2024</w:t>
            </w:r>
          </w:p>
        </w:tc>
        <w:tc>
          <w:tcPr>
            <w:vAlign w:val="center"/>
          </w:tcPr>
          <w:p w:rsidR="00000000" w:rsidDel="00000000" w:rsidP="00000000" w:rsidRDefault="00000000" w:rsidRPr="00000000" w14:paraId="0000025C">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07/10/2024</w:t>
            </w:r>
          </w:p>
        </w:tc>
        <w:tc>
          <w:tcPr>
            <w:vAlign w:val="center"/>
          </w:tcPr>
          <w:p w:rsidR="00000000" w:rsidDel="00000000" w:rsidP="00000000" w:rsidRDefault="00000000" w:rsidRPr="00000000" w14:paraId="0000025D">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1h</w:t>
            </w:r>
          </w:p>
        </w:tc>
        <w:tc>
          <w:tcPr>
            <w:vAlign w:val="center"/>
          </w:tcPr>
          <w:p w:rsidR="00000000" w:rsidDel="00000000" w:rsidP="00000000" w:rsidRDefault="00000000" w:rsidRPr="00000000" w14:paraId="0000025E">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25F">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60">
            <w:pPr>
              <w:jc w:val="center"/>
              <w:rPr>
                <w:rFonts w:ascii="Times" w:cs="Times" w:eastAsia="Times" w:hAnsi="Times"/>
                <w:sz w:val="26"/>
                <w:szCs w:val="26"/>
              </w:rPr>
            </w:pPr>
            <w:r w:rsidDel="00000000" w:rsidR="00000000" w:rsidRPr="00000000">
              <w:rPr>
                <w:rtl w:val="0"/>
              </w:rPr>
            </w:r>
          </w:p>
        </w:tc>
      </w:tr>
      <w:tr>
        <w:trPr>
          <w:cantSplit w:val="0"/>
          <w:trHeight w:val="519" w:hRule="atLeast"/>
          <w:tblHeader w:val="0"/>
        </w:trPr>
        <w:tc>
          <w:tcPr>
            <w:vMerge w:val="continue"/>
            <w:vAlign w:val="center"/>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3">
            <w:pPr>
              <w:widowControl w:val="0"/>
              <w:numPr>
                <w:ilvl w:val="0"/>
                <w:numId w:val="109"/>
              </w:numPr>
              <w:ind w:left="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Quản lý đơn hàng</w:t>
            </w:r>
            <w:r w:rsidDel="00000000" w:rsidR="00000000" w:rsidRPr="00000000">
              <w:rPr>
                <w:rtl w:val="0"/>
              </w:rPr>
            </w:r>
          </w:p>
        </w:tc>
        <w:tc>
          <w:tcPr>
            <w:vAlign w:val="center"/>
          </w:tcPr>
          <w:p w:rsidR="00000000" w:rsidDel="00000000" w:rsidP="00000000" w:rsidRDefault="00000000" w:rsidRPr="00000000" w14:paraId="00000264">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21/09/2024</w:t>
            </w:r>
          </w:p>
        </w:tc>
        <w:tc>
          <w:tcPr>
            <w:vAlign w:val="center"/>
          </w:tcPr>
          <w:p w:rsidR="00000000" w:rsidDel="00000000" w:rsidP="00000000" w:rsidRDefault="00000000" w:rsidRPr="00000000" w14:paraId="00000265">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07/10/2024</w:t>
            </w:r>
          </w:p>
        </w:tc>
        <w:tc>
          <w:tcPr>
            <w:vAlign w:val="center"/>
          </w:tcPr>
          <w:p w:rsidR="00000000" w:rsidDel="00000000" w:rsidP="00000000" w:rsidRDefault="00000000" w:rsidRPr="00000000" w14:paraId="00000266">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1h</w:t>
            </w:r>
          </w:p>
        </w:tc>
        <w:tc>
          <w:tcPr>
            <w:vAlign w:val="center"/>
          </w:tcPr>
          <w:p w:rsidR="00000000" w:rsidDel="00000000" w:rsidP="00000000" w:rsidRDefault="00000000" w:rsidRPr="00000000" w14:paraId="00000267">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268">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69">
            <w:pPr>
              <w:jc w:val="center"/>
              <w:rPr>
                <w:rFonts w:ascii="Times" w:cs="Times" w:eastAsia="Times" w:hAnsi="Times"/>
                <w:sz w:val="26"/>
                <w:szCs w:val="26"/>
              </w:rPr>
            </w:pPr>
            <w:r w:rsidDel="00000000" w:rsidR="00000000" w:rsidRPr="00000000">
              <w:rPr>
                <w:rtl w:val="0"/>
              </w:rPr>
            </w:r>
          </w:p>
        </w:tc>
      </w:tr>
      <w:tr>
        <w:trPr>
          <w:cantSplit w:val="0"/>
          <w:trHeight w:val="536" w:hRule="atLeast"/>
          <w:tblHeader w:val="0"/>
        </w:trPr>
        <w:tc>
          <w:tcPr>
            <w:vMerge w:val="continue"/>
            <w:vAlign w:val="center"/>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6C">
            <w:pPr>
              <w:numPr>
                <w:ilvl w:val="0"/>
                <w:numId w:val="109"/>
              </w:numPr>
              <w:ind w:left="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Checkout</w:t>
            </w:r>
            <w:r w:rsidDel="00000000" w:rsidR="00000000" w:rsidRPr="00000000">
              <w:rPr>
                <w:rtl w:val="0"/>
              </w:rPr>
            </w:r>
          </w:p>
        </w:tc>
        <w:tc>
          <w:tcPr>
            <w:vAlign w:val="center"/>
          </w:tcPr>
          <w:p w:rsidR="00000000" w:rsidDel="00000000" w:rsidP="00000000" w:rsidRDefault="00000000" w:rsidRPr="00000000" w14:paraId="0000026D">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21/09/2024</w:t>
            </w:r>
          </w:p>
        </w:tc>
        <w:tc>
          <w:tcPr>
            <w:vAlign w:val="center"/>
          </w:tcPr>
          <w:p w:rsidR="00000000" w:rsidDel="00000000" w:rsidP="00000000" w:rsidRDefault="00000000" w:rsidRPr="00000000" w14:paraId="0000026E">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07/10/2024</w:t>
            </w:r>
          </w:p>
        </w:tc>
        <w:tc>
          <w:tcPr>
            <w:vAlign w:val="center"/>
          </w:tcPr>
          <w:p w:rsidR="00000000" w:rsidDel="00000000" w:rsidP="00000000" w:rsidRDefault="00000000" w:rsidRPr="00000000" w14:paraId="0000026F">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1h</w:t>
            </w:r>
          </w:p>
        </w:tc>
        <w:tc>
          <w:tcPr>
            <w:vAlign w:val="center"/>
          </w:tcPr>
          <w:p w:rsidR="00000000" w:rsidDel="00000000" w:rsidP="00000000" w:rsidRDefault="00000000" w:rsidRPr="00000000" w14:paraId="00000270">
            <w:pPr>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c>
          <w:tcPr>
            <w:vAlign w:val="center"/>
          </w:tcPr>
          <w:p w:rsidR="00000000" w:rsidDel="00000000" w:rsidP="00000000" w:rsidRDefault="00000000" w:rsidRPr="00000000" w14:paraId="00000271">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72">
            <w:pPr>
              <w:jc w:val="center"/>
              <w:rPr>
                <w:rFonts w:ascii="Times" w:cs="Times" w:eastAsia="Times" w:hAnsi="Times"/>
                <w:sz w:val="26"/>
                <w:szCs w:val="26"/>
              </w:rPr>
            </w:pPr>
            <w:r w:rsidDel="00000000" w:rsidR="00000000" w:rsidRPr="00000000">
              <w:rPr>
                <w:rtl w:val="0"/>
              </w:rPr>
            </w:r>
          </w:p>
        </w:tc>
      </w:tr>
      <w:tr>
        <w:trPr>
          <w:cantSplit w:val="0"/>
          <w:trHeight w:val="569" w:hRule="atLeast"/>
          <w:tblHeader w:val="0"/>
        </w:trPr>
        <w:tc>
          <w:tcPr>
            <w:vMerge w:val="continue"/>
            <w:vAlign w:val="center"/>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75">
            <w:pPr>
              <w:ind w:left="800" w:firstLine="0"/>
              <w:rPr>
                <w:rFonts w:ascii="Times New Roman" w:cs="Times New Roman" w:eastAsia="Times New Roman" w:hAnsi="Times New Roman"/>
                <w:sz w:val="26"/>
                <w:szCs w:val="26"/>
                <w:u w:val="none"/>
              </w:rPr>
            </w:pPr>
            <w:r w:rsidDel="00000000" w:rsidR="00000000" w:rsidRPr="00000000">
              <w:rPr>
                <w:rtl w:val="0"/>
              </w:rPr>
            </w:r>
          </w:p>
        </w:tc>
        <w:tc>
          <w:tcPr>
            <w:vAlign w:val="center"/>
          </w:tcPr>
          <w:p w:rsidR="00000000" w:rsidDel="00000000" w:rsidP="00000000" w:rsidRDefault="00000000" w:rsidRPr="00000000" w14:paraId="00000276">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77">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78">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79">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7A">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7B">
            <w:pPr>
              <w:jc w:val="center"/>
              <w:rPr>
                <w:rFonts w:ascii="Times" w:cs="Times" w:eastAsia="Times" w:hAnsi="Times"/>
                <w:sz w:val="26"/>
                <w:szCs w:val="26"/>
              </w:rPr>
            </w:pPr>
            <w:r w:rsidDel="00000000" w:rsidR="00000000" w:rsidRPr="00000000">
              <w:rPr>
                <w:rtl w:val="0"/>
              </w:rPr>
            </w:r>
          </w:p>
        </w:tc>
      </w:tr>
      <w:tr>
        <w:trPr>
          <w:cantSplit w:val="0"/>
          <w:trHeight w:val="435" w:hRule="atLeast"/>
          <w:tblHeader w:val="0"/>
        </w:trPr>
        <w:tc>
          <w:tcPr>
            <w:vMerge w:val="continue"/>
            <w:vAlign w:val="center"/>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7E">
            <w:pPr>
              <w:pBdr>
                <w:top w:space="0" w:sz="0" w:val="nil"/>
                <w:left w:space="0" w:sz="0" w:val="nil"/>
                <w:bottom w:space="0" w:sz="0" w:val="nil"/>
                <w:right w:space="0" w:sz="0" w:val="nil"/>
                <w:between w:space="0" w:sz="0" w:val="nil"/>
              </w:pBdr>
              <w:ind w:left="0" w:firstLine="0"/>
              <w:rPr>
                <w:rFonts w:ascii="Times New Roman" w:cs="Times New Roman" w:eastAsia="Times New Roman" w:hAnsi="Times New Roman"/>
                <w:sz w:val="32"/>
                <w:szCs w:val="32"/>
              </w:rPr>
            </w:pPr>
            <w:r w:rsidDel="00000000" w:rsidR="00000000" w:rsidRPr="00000000">
              <w:rPr>
                <w:rtl w:val="0"/>
              </w:rPr>
            </w:r>
          </w:p>
        </w:tc>
        <w:tc>
          <w:tcPr>
            <w:vAlign w:val="center"/>
          </w:tcPr>
          <w:p w:rsidR="00000000" w:rsidDel="00000000" w:rsidP="00000000" w:rsidRDefault="00000000" w:rsidRPr="00000000" w14:paraId="0000027F">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80">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81">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82">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83">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84">
            <w:pPr>
              <w:jc w:val="center"/>
              <w:rPr>
                <w:rFonts w:ascii="Times" w:cs="Times" w:eastAsia="Times" w:hAnsi="Times"/>
                <w:sz w:val="26"/>
                <w:szCs w:val="26"/>
              </w:rPr>
            </w:pPr>
            <w:r w:rsidDel="00000000" w:rsidR="00000000" w:rsidRPr="00000000">
              <w:rPr>
                <w:rtl w:val="0"/>
              </w:rPr>
            </w:r>
          </w:p>
        </w:tc>
      </w:tr>
      <w:tr>
        <w:trPr>
          <w:cantSplit w:val="0"/>
          <w:trHeight w:val="435" w:hRule="atLeast"/>
          <w:tblHeader w:val="0"/>
        </w:trPr>
        <w:tc>
          <w:tcPr>
            <w:vMerge w:val="continue"/>
            <w:vAlign w:val="center"/>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Merge w:val="continue"/>
            <w:vAlign w:val="center"/>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87">
            <w:pPr>
              <w:pBdr>
                <w:top w:space="0" w:sz="0" w:val="nil"/>
                <w:left w:space="0" w:sz="0" w:val="nil"/>
                <w:bottom w:space="0" w:sz="0" w:val="nil"/>
                <w:right w:space="0" w:sz="0" w:val="nil"/>
                <w:between w:space="0" w:sz="0" w:val="nil"/>
              </w:pBdr>
              <w:ind w:left="720" w:hanging="360"/>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88">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89">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8A">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8B">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8C">
            <w:pPr>
              <w:jc w:val="center"/>
              <w:rPr>
                <w:rFonts w:ascii="Times" w:cs="Times" w:eastAsia="Times" w:hAnsi="Times"/>
                <w:sz w:val="26"/>
                <w:szCs w:val="26"/>
              </w:rPr>
            </w:pPr>
            <w:r w:rsidDel="00000000" w:rsidR="00000000" w:rsidRPr="00000000">
              <w:rPr>
                <w:rtl w:val="0"/>
              </w:rPr>
            </w:r>
          </w:p>
        </w:tc>
        <w:tc>
          <w:tcPr>
            <w:vAlign w:val="center"/>
          </w:tcPr>
          <w:p w:rsidR="00000000" w:rsidDel="00000000" w:rsidP="00000000" w:rsidRDefault="00000000" w:rsidRPr="00000000" w14:paraId="0000028D">
            <w:pPr>
              <w:jc w:val="center"/>
              <w:rPr>
                <w:rFonts w:ascii="Times" w:cs="Times" w:eastAsia="Times" w:hAnsi="Times"/>
                <w:sz w:val="26"/>
                <w:szCs w:val="26"/>
              </w:rPr>
            </w:pPr>
            <w:r w:rsidDel="00000000" w:rsidR="00000000" w:rsidRPr="00000000">
              <w:rPr>
                <w:rtl w:val="0"/>
              </w:rPr>
            </w:r>
          </w:p>
        </w:tc>
      </w:tr>
    </w:tbl>
    <w:p w:rsidR="00000000" w:rsidDel="00000000" w:rsidP="00000000" w:rsidRDefault="00000000" w:rsidRPr="00000000" w14:paraId="0000028E">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28F">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5">
      <w:pPr>
        <w:pStyle w:val="Heading2"/>
        <w:numPr>
          <w:ilvl w:val="0"/>
          <w:numId w:val="52"/>
        </w:numPr>
        <w:ind w:left="720" w:hanging="360"/>
        <w:rPr>
          <w:color w:val="000000"/>
        </w:rPr>
      </w:pPr>
      <w:bookmarkStart w:colFirst="0" w:colLast="0" w:name="_heading=h.3znysh7" w:id="3"/>
      <w:bookmarkEnd w:id="3"/>
      <w:r w:rsidDel="00000000" w:rsidR="00000000" w:rsidRPr="00000000">
        <w:rPr>
          <w:color w:val="000000"/>
          <w:sz w:val="30"/>
          <w:szCs w:val="30"/>
          <w:rtl w:val="0"/>
        </w:rPr>
        <w:t xml:space="preserve">GIỚI THIỆU ĐỒ ÁN</w:t>
      </w:r>
      <w:r w:rsidDel="00000000" w:rsidR="00000000" w:rsidRPr="00000000">
        <w:rPr>
          <w:rtl w:val="0"/>
        </w:rPr>
      </w:r>
    </w:p>
    <w:p w:rsidR="00000000" w:rsidDel="00000000" w:rsidP="00000000" w:rsidRDefault="00000000" w:rsidRPr="00000000" w14:paraId="00000296">
      <w:pPr>
        <w:pStyle w:val="Heading3"/>
        <w:numPr>
          <w:ilvl w:val="1"/>
          <w:numId w:val="5"/>
        </w:numPr>
        <w:ind w:left="360" w:hanging="360"/>
        <w:rPr>
          <w:rFonts w:ascii="Times" w:cs="Times" w:eastAsia="Times" w:hAnsi="Times"/>
          <w:color w:val="000000"/>
          <w:sz w:val="30"/>
          <w:szCs w:val="30"/>
        </w:rPr>
      </w:pPr>
      <w:bookmarkStart w:colFirst="0" w:colLast="0" w:name="_heading=h.2et92p0" w:id="4"/>
      <w:bookmarkEnd w:id="4"/>
      <w:r w:rsidDel="00000000" w:rsidR="00000000" w:rsidRPr="00000000">
        <w:rPr>
          <w:rFonts w:ascii="Times" w:cs="Times" w:eastAsia="Times" w:hAnsi="Times"/>
          <w:color w:val="000000"/>
          <w:sz w:val="30"/>
          <w:szCs w:val="30"/>
          <w:rtl w:val="0"/>
        </w:rPr>
        <w:t xml:space="preserve">Lý do chọn đề tài</w:t>
      </w:r>
    </w:p>
    <w:p w:rsidR="00000000" w:rsidDel="00000000" w:rsidP="00000000" w:rsidRDefault="00000000" w:rsidRPr="00000000" w14:paraId="00000297">
      <w:pPr>
        <w:pBdr>
          <w:top w:space="0" w:sz="0" w:val="nil"/>
          <w:left w:space="0" w:sz="0" w:val="nil"/>
          <w:bottom w:space="0" w:sz="0" w:val="nil"/>
          <w:right w:space="0" w:sz="0" w:val="nil"/>
          <w:between w:space="0" w:sz="0" w:val="nil"/>
        </w:pBdr>
        <w:tabs>
          <w:tab w:val="left" w:leader="none" w:pos="7010"/>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bối cảnh thương mại điện tử phát triển mạnh mẽ như hiện nay, việc thiết kế và lập trình một trang web bán hàng quần áo không chỉ là một yêu cầu cơ bản mà còn là một cơ hội để doanh nghiệp nâng cao khả năng cạnh tranh và mở rộng tầm ảnh hưởng trên thị trường. Việc sở hữu một trang web chuyên nghiệp, thu hút không những giúp chúng ta tiếp cận được số lượng lớn khách hàng tiềm năng trên không gian mạng, mà còn góp phần xây dựng thương hiệu và tăng cường trải nghiệm mua sắm cho người tiêu dùng. Đặc biệt trong ngành thời trang, nơi mà sự mới mẻ và cá tính được đề cao, một trang web bán hàng được thiết kế tinh tế và có tính năng ưu việt sẽ là chìa khóa để thu hút và giữ chân khách hàng. Thông qua trang web này, chúng ta không chỉ trình bày sản phẩm một cách bắt mắt, đầy đủ thông tin, mà còn có thể tối ưu hóa quy trình bán hàng, từ việc quản lý tồn kho đến xử lý đơn hàng một cách hiệu quả, qua đó mang lại lợi ích thiết thực cho cả doanh nghiệp và khách hàng. Nhằm đáp ứng những nhu cầu này, việc thiết kế và phát triển trang web đòi hỏi phải kết hợp giữa ý tưởng sáng tạo trong thiết kế và sự am hiểu sâu sắc về kỹ thuật lập trình, để tạo ra một sản phẩm không chỉ đẹp về hình thức mà còn mạnh mẽ về chức năng.</w:t>
      </w:r>
    </w:p>
    <w:p w:rsidR="00000000" w:rsidDel="00000000" w:rsidP="00000000" w:rsidRDefault="00000000" w:rsidRPr="00000000" w14:paraId="00000298">
      <w:pPr>
        <w:pStyle w:val="Heading3"/>
        <w:numPr>
          <w:ilvl w:val="1"/>
          <w:numId w:val="5"/>
        </w:numPr>
        <w:ind w:left="360" w:hanging="360"/>
        <w:rPr>
          <w:rFonts w:ascii="Times" w:cs="Times" w:eastAsia="Times" w:hAnsi="Times"/>
          <w:color w:val="000000"/>
          <w:sz w:val="30"/>
          <w:szCs w:val="30"/>
        </w:rPr>
      </w:pPr>
      <w:bookmarkStart w:colFirst="0" w:colLast="0" w:name="_heading=h.tyjcwt" w:id="5"/>
      <w:bookmarkEnd w:id="5"/>
      <w:r w:rsidDel="00000000" w:rsidR="00000000" w:rsidRPr="00000000">
        <w:rPr>
          <w:rFonts w:ascii="Times" w:cs="Times" w:eastAsia="Times" w:hAnsi="Times"/>
          <w:color w:val="000000"/>
          <w:sz w:val="30"/>
          <w:szCs w:val="30"/>
          <w:rtl w:val="0"/>
        </w:rPr>
        <w:t xml:space="preserve">Giới hạn và phạm vi đề tài</w:t>
      </w:r>
    </w:p>
    <w:p w:rsidR="00000000" w:rsidDel="00000000" w:rsidP="00000000" w:rsidRDefault="00000000" w:rsidRPr="00000000" w14:paraId="00000299">
      <w:pPr>
        <w:numPr>
          <w:ilvl w:val="0"/>
          <w:numId w:val="122"/>
        </w:numPr>
        <w:pBdr>
          <w:top w:space="0" w:sz="0" w:val="nil"/>
          <w:left w:space="0" w:sz="0" w:val="nil"/>
          <w:bottom w:space="0" w:sz="0" w:val="nil"/>
          <w:right w:space="0" w:sz="0" w:val="nil"/>
          <w:between w:space="0" w:sz="0" w:val="nil"/>
        </w:pBdr>
        <w:spacing w:after="0" w:line="259" w:lineRule="auto"/>
        <w:ind w:left="720" w:hanging="360"/>
        <w:rPr>
          <w:sz w:val="26"/>
          <w:szCs w:val="26"/>
        </w:rPr>
      </w:pPr>
      <w:r w:rsidDel="00000000" w:rsidR="00000000" w:rsidRPr="00000000">
        <w:rPr>
          <w:rFonts w:ascii="Times" w:cs="Times" w:eastAsia="Times" w:hAnsi="Times"/>
          <w:sz w:val="26"/>
          <w:szCs w:val="26"/>
          <w:rtl w:val="0"/>
        </w:rPr>
        <w:t xml:space="preserve">Dự án được xây dựng bằng ngôn ngữ lập trình PHP, sử dụng framework Laravel và cơ sở dữ liệu MySQL.</w:t>
      </w:r>
      <w:r w:rsidDel="00000000" w:rsidR="00000000" w:rsidRPr="00000000">
        <w:rPr>
          <w:rtl w:val="0"/>
        </w:rPr>
      </w:r>
    </w:p>
    <w:p w:rsidR="00000000" w:rsidDel="00000000" w:rsidP="00000000" w:rsidRDefault="00000000" w:rsidRPr="00000000" w14:paraId="0000029A">
      <w:pPr>
        <w:pStyle w:val="Heading3"/>
        <w:numPr>
          <w:ilvl w:val="1"/>
          <w:numId w:val="5"/>
        </w:numPr>
        <w:ind w:left="360" w:hanging="360"/>
        <w:rPr>
          <w:rFonts w:ascii="Times" w:cs="Times" w:eastAsia="Times" w:hAnsi="Times"/>
          <w:color w:val="000000"/>
          <w:sz w:val="30"/>
          <w:szCs w:val="30"/>
        </w:rPr>
      </w:pPr>
      <w:bookmarkStart w:colFirst="0" w:colLast="0" w:name="_heading=h.3dy6vkm" w:id="6"/>
      <w:bookmarkEnd w:id="6"/>
      <w:r w:rsidDel="00000000" w:rsidR="00000000" w:rsidRPr="00000000">
        <w:rPr>
          <w:rFonts w:ascii="Times" w:cs="Times" w:eastAsia="Times" w:hAnsi="Times"/>
          <w:color w:val="000000"/>
          <w:sz w:val="30"/>
          <w:szCs w:val="30"/>
          <w:rtl w:val="0"/>
        </w:rPr>
        <w:t xml:space="preserve">Môi trường và cấu hình</w:t>
      </w:r>
    </w:p>
    <w:tbl>
      <w:tblPr>
        <w:tblStyle w:val="Table7"/>
        <w:tblW w:w="8835.0" w:type="dxa"/>
        <w:jc w:val="left"/>
        <w:tblInd w:w="10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25"/>
        <w:gridCol w:w="3480"/>
        <w:gridCol w:w="3330"/>
        <w:tblGridChange w:id="0">
          <w:tblGrid>
            <w:gridCol w:w="2025"/>
            <w:gridCol w:w="3480"/>
            <w:gridCol w:w="3330"/>
          </w:tblGrid>
        </w:tblGridChange>
      </w:tblGrid>
      <w:tr>
        <w:trPr>
          <w:cantSplit w:val="0"/>
          <w:tblHeader w:val="0"/>
        </w:trPr>
        <w:tc>
          <w:tcPr/>
          <w:p w:rsidR="00000000" w:rsidDel="00000000" w:rsidP="00000000" w:rsidRDefault="00000000" w:rsidRPr="00000000" w14:paraId="0000029B">
            <w:pPr>
              <w:pBdr>
                <w:top w:space="0" w:sz="0" w:val="nil"/>
                <w:left w:space="0" w:sz="0" w:val="nil"/>
                <w:bottom w:space="0" w:sz="0" w:val="nil"/>
                <w:right w:space="0" w:sz="0" w:val="nil"/>
                <w:between w:space="0" w:sz="0" w:val="nil"/>
              </w:pBdr>
              <w:spacing w:after="200" w:line="276" w:lineRule="auto"/>
              <w:ind w:left="360" w:firstLine="0"/>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STT</w:t>
            </w:r>
          </w:p>
        </w:tc>
        <w:tc>
          <w:tcPr/>
          <w:p w:rsidR="00000000" w:rsidDel="00000000" w:rsidP="00000000" w:rsidRDefault="00000000" w:rsidRPr="00000000" w14:paraId="0000029C">
            <w:pPr>
              <w:pBdr>
                <w:top w:space="0" w:sz="0" w:val="nil"/>
                <w:left w:space="0" w:sz="0" w:val="nil"/>
                <w:bottom w:space="0" w:sz="0" w:val="nil"/>
                <w:right w:space="0" w:sz="0" w:val="nil"/>
                <w:between w:space="0" w:sz="0" w:val="nil"/>
              </w:pBdr>
              <w:spacing w:after="200" w:line="276" w:lineRule="auto"/>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Môi trường</w:t>
            </w:r>
          </w:p>
        </w:tc>
        <w:tc>
          <w:tcPr/>
          <w:p w:rsidR="00000000" w:rsidDel="00000000" w:rsidP="00000000" w:rsidRDefault="00000000" w:rsidRPr="00000000" w14:paraId="0000029D">
            <w:pPr>
              <w:pBdr>
                <w:top w:space="0" w:sz="0" w:val="nil"/>
                <w:left w:space="0" w:sz="0" w:val="nil"/>
                <w:bottom w:space="0" w:sz="0" w:val="nil"/>
                <w:right w:space="0" w:sz="0" w:val="nil"/>
                <w:between w:space="0" w:sz="0" w:val="nil"/>
              </w:pBdr>
              <w:spacing w:after="200" w:line="276" w:lineRule="auto"/>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Phiên bản</w:t>
            </w:r>
          </w:p>
        </w:tc>
      </w:tr>
      <w:tr>
        <w:trPr>
          <w:cantSplit w:val="0"/>
          <w:tblHeader w:val="0"/>
        </w:trPr>
        <w:tc>
          <w:tcPr/>
          <w:p w:rsidR="00000000" w:rsidDel="00000000" w:rsidP="00000000" w:rsidRDefault="00000000" w:rsidRPr="00000000" w14:paraId="0000029E">
            <w:pPr>
              <w:pBdr>
                <w:top w:space="0" w:sz="0" w:val="nil"/>
                <w:left w:space="0" w:sz="0" w:val="nil"/>
                <w:bottom w:space="0" w:sz="0" w:val="nil"/>
                <w:right w:space="0" w:sz="0" w:val="nil"/>
                <w:between w:space="0" w:sz="0" w:val="nil"/>
              </w:pBdr>
              <w:spacing w:after="200" w:line="276" w:lineRule="auto"/>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w:t>
            </w:r>
          </w:p>
        </w:tc>
        <w:tc>
          <w:tcPr/>
          <w:p w:rsidR="00000000" w:rsidDel="00000000" w:rsidP="00000000" w:rsidRDefault="00000000" w:rsidRPr="00000000" w14:paraId="0000029F">
            <w:pPr>
              <w:pBdr>
                <w:top w:space="0" w:sz="0" w:val="nil"/>
                <w:left w:space="0" w:sz="0" w:val="nil"/>
                <w:bottom w:space="0" w:sz="0" w:val="nil"/>
                <w:right w:space="0" w:sz="0" w:val="nil"/>
                <w:between w:space="0" w:sz="0" w:val="nil"/>
              </w:pBdr>
              <w:spacing w:after="200" w:line="276" w:lineRule="auto"/>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PHP</w:t>
            </w:r>
          </w:p>
        </w:tc>
        <w:tc>
          <w:tcPr/>
          <w:p w:rsidR="00000000" w:rsidDel="00000000" w:rsidP="00000000" w:rsidRDefault="00000000" w:rsidRPr="00000000" w14:paraId="000002A0">
            <w:pPr>
              <w:pBdr>
                <w:top w:space="0" w:sz="0" w:val="nil"/>
                <w:left w:space="0" w:sz="0" w:val="nil"/>
                <w:bottom w:space="0" w:sz="0" w:val="nil"/>
                <w:right w:space="0" w:sz="0" w:val="nil"/>
                <w:between w:space="0" w:sz="0" w:val="nil"/>
              </w:pBdr>
              <w:spacing w:after="200" w:line="276" w:lineRule="auto"/>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8.2.12</w:t>
            </w:r>
          </w:p>
        </w:tc>
      </w:tr>
      <w:tr>
        <w:trPr>
          <w:cantSplit w:val="0"/>
          <w:tblHeader w:val="0"/>
        </w:trPr>
        <w:tc>
          <w:tcPr/>
          <w:p w:rsidR="00000000" w:rsidDel="00000000" w:rsidP="00000000" w:rsidRDefault="00000000" w:rsidRPr="00000000" w14:paraId="000002A1">
            <w:pPr>
              <w:pBdr>
                <w:top w:space="0" w:sz="0" w:val="nil"/>
                <w:left w:space="0" w:sz="0" w:val="nil"/>
                <w:bottom w:space="0" w:sz="0" w:val="nil"/>
                <w:right w:space="0" w:sz="0" w:val="nil"/>
                <w:between w:space="0" w:sz="0" w:val="nil"/>
              </w:pBdr>
              <w:spacing w:after="200" w:line="276" w:lineRule="auto"/>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w:t>
            </w:r>
          </w:p>
        </w:tc>
        <w:tc>
          <w:tcPr/>
          <w:p w:rsidR="00000000" w:rsidDel="00000000" w:rsidP="00000000" w:rsidRDefault="00000000" w:rsidRPr="00000000" w14:paraId="000002A2">
            <w:pPr>
              <w:pBdr>
                <w:top w:space="0" w:sz="0" w:val="nil"/>
                <w:left w:space="0" w:sz="0" w:val="nil"/>
                <w:bottom w:space="0" w:sz="0" w:val="nil"/>
                <w:right w:space="0" w:sz="0" w:val="nil"/>
                <w:between w:space="0" w:sz="0" w:val="nil"/>
              </w:pBdr>
              <w:spacing w:after="200" w:line="276" w:lineRule="auto"/>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MySQL</w:t>
            </w:r>
          </w:p>
        </w:tc>
        <w:tc>
          <w:tcPr/>
          <w:p w:rsidR="00000000" w:rsidDel="00000000" w:rsidP="00000000" w:rsidRDefault="00000000" w:rsidRPr="00000000" w14:paraId="000002A3">
            <w:pPr>
              <w:pBdr>
                <w:top w:space="0" w:sz="0" w:val="nil"/>
                <w:left w:space="0" w:sz="0" w:val="nil"/>
                <w:bottom w:space="0" w:sz="0" w:val="nil"/>
                <w:right w:space="0" w:sz="0" w:val="nil"/>
                <w:between w:space="0" w:sz="0" w:val="nil"/>
              </w:pBdr>
              <w:spacing w:after="200" w:line="276" w:lineRule="auto"/>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8.1</w:t>
            </w:r>
          </w:p>
        </w:tc>
      </w:tr>
      <w:tr>
        <w:trPr>
          <w:cantSplit w:val="0"/>
          <w:tblHeader w:val="0"/>
        </w:trPr>
        <w:tc>
          <w:tcPr/>
          <w:p w:rsidR="00000000" w:rsidDel="00000000" w:rsidP="00000000" w:rsidRDefault="00000000" w:rsidRPr="00000000" w14:paraId="000002A4">
            <w:pPr>
              <w:pBdr>
                <w:top w:space="0" w:sz="0" w:val="nil"/>
                <w:left w:space="0" w:sz="0" w:val="nil"/>
                <w:bottom w:space="0" w:sz="0" w:val="nil"/>
                <w:right w:space="0" w:sz="0" w:val="nil"/>
                <w:between w:space="0" w:sz="0" w:val="nil"/>
              </w:pBdr>
              <w:spacing w:after="200" w:line="276" w:lineRule="auto"/>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3</w:t>
            </w:r>
          </w:p>
        </w:tc>
        <w:tc>
          <w:tcPr/>
          <w:p w:rsidR="00000000" w:rsidDel="00000000" w:rsidP="00000000" w:rsidRDefault="00000000" w:rsidRPr="00000000" w14:paraId="000002A5">
            <w:pPr>
              <w:pBdr>
                <w:top w:space="0" w:sz="0" w:val="nil"/>
                <w:left w:space="0" w:sz="0" w:val="nil"/>
                <w:bottom w:space="0" w:sz="0" w:val="nil"/>
                <w:right w:space="0" w:sz="0" w:val="nil"/>
                <w:between w:space="0" w:sz="0" w:val="nil"/>
              </w:pBdr>
              <w:spacing w:after="200" w:line="276" w:lineRule="auto"/>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Apache</w:t>
            </w:r>
          </w:p>
        </w:tc>
        <w:tc>
          <w:tcPr/>
          <w:p w:rsidR="00000000" w:rsidDel="00000000" w:rsidP="00000000" w:rsidRDefault="00000000" w:rsidRPr="00000000" w14:paraId="000002A6">
            <w:pPr>
              <w:pBdr>
                <w:top w:space="0" w:sz="0" w:val="nil"/>
                <w:left w:space="0" w:sz="0" w:val="nil"/>
                <w:bottom w:space="0" w:sz="0" w:val="nil"/>
                <w:right w:space="0" w:sz="0" w:val="nil"/>
                <w:between w:space="0" w:sz="0" w:val="nil"/>
              </w:pBdr>
              <w:spacing w:after="200" w:line="276" w:lineRule="auto"/>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2.4.58</w:t>
            </w:r>
          </w:p>
        </w:tc>
      </w:tr>
    </w:tbl>
    <w:p w:rsidR="00000000" w:rsidDel="00000000" w:rsidP="00000000" w:rsidRDefault="00000000" w:rsidRPr="00000000" w14:paraId="000002A7">
      <w:pPr>
        <w:pBdr>
          <w:top w:space="0" w:sz="0" w:val="nil"/>
          <w:left w:space="0" w:sz="0" w:val="nil"/>
          <w:bottom w:space="0" w:sz="0" w:val="nil"/>
          <w:right w:space="0" w:sz="0" w:val="nil"/>
          <w:between w:space="0" w:sz="0" w:val="nil"/>
        </w:pBdr>
        <w:ind w:left="1080" w:firstLine="0"/>
        <w:rPr>
          <w:rFonts w:ascii="Times" w:cs="Times" w:eastAsia="Times" w:hAnsi="Times"/>
          <w:sz w:val="26"/>
          <w:szCs w:val="26"/>
        </w:rPr>
      </w:pPr>
      <w:r w:rsidDel="00000000" w:rsidR="00000000" w:rsidRPr="00000000">
        <w:rPr>
          <w:rtl w:val="0"/>
        </w:rPr>
      </w:r>
    </w:p>
    <w:tbl>
      <w:tblPr>
        <w:tblStyle w:val="Table8"/>
        <w:tblW w:w="8850.0" w:type="dxa"/>
        <w:jc w:val="left"/>
        <w:tblInd w:w="10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40"/>
        <w:gridCol w:w="3480"/>
        <w:gridCol w:w="3330"/>
        <w:tblGridChange w:id="0">
          <w:tblGrid>
            <w:gridCol w:w="2040"/>
            <w:gridCol w:w="3480"/>
            <w:gridCol w:w="3330"/>
          </w:tblGrid>
        </w:tblGridChange>
      </w:tblGrid>
      <w:tr>
        <w:trPr>
          <w:cantSplit w:val="0"/>
          <w:tblHeader w:val="0"/>
        </w:trPr>
        <w:tc>
          <w:tcPr/>
          <w:p w:rsidR="00000000" w:rsidDel="00000000" w:rsidP="00000000" w:rsidRDefault="00000000" w:rsidRPr="00000000" w14:paraId="000002A8">
            <w:pPr>
              <w:pBdr>
                <w:top w:space="0" w:sz="0" w:val="nil"/>
                <w:left w:space="0" w:sz="0" w:val="nil"/>
                <w:bottom w:space="0" w:sz="0" w:val="nil"/>
                <w:right w:space="0" w:sz="0" w:val="nil"/>
                <w:between w:space="0" w:sz="0" w:val="nil"/>
              </w:pBdr>
              <w:spacing w:after="200" w:line="276" w:lineRule="auto"/>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STT</w:t>
            </w:r>
          </w:p>
        </w:tc>
        <w:tc>
          <w:tcPr/>
          <w:p w:rsidR="00000000" w:rsidDel="00000000" w:rsidP="00000000" w:rsidRDefault="00000000" w:rsidRPr="00000000" w14:paraId="000002A9">
            <w:pPr>
              <w:pBdr>
                <w:top w:space="0" w:sz="0" w:val="nil"/>
                <w:left w:space="0" w:sz="0" w:val="nil"/>
                <w:bottom w:space="0" w:sz="0" w:val="nil"/>
                <w:right w:space="0" w:sz="0" w:val="nil"/>
                <w:between w:space="0" w:sz="0" w:val="nil"/>
              </w:pBdr>
              <w:spacing w:after="200" w:line="276" w:lineRule="auto"/>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Cấu hình</w:t>
            </w:r>
          </w:p>
        </w:tc>
        <w:tc>
          <w:tcPr/>
          <w:p w:rsidR="00000000" w:rsidDel="00000000" w:rsidP="00000000" w:rsidRDefault="00000000" w:rsidRPr="00000000" w14:paraId="000002AA">
            <w:pPr>
              <w:pBdr>
                <w:top w:space="0" w:sz="0" w:val="nil"/>
                <w:left w:space="0" w:sz="0" w:val="nil"/>
                <w:bottom w:space="0" w:sz="0" w:val="nil"/>
                <w:right w:space="0" w:sz="0" w:val="nil"/>
                <w:between w:space="0" w:sz="0" w:val="nil"/>
              </w:pBdr>
              <w:spacing w:after="200" w:line="276" w:lineRule="auto"/>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Thông tin</w:t>
            </w:r>
          </w:p>
        </w:tc>
      </w:tr>
      <w:tr>
        <w:trPr>
          <w:cantSplit w:val="0"/>
          <w:tblHeader w:val="0"/>
        </w:trPr>
        <w:tc>
          <w:tcPr/>
          <w:p w:rsidR="00000000" w:rsidDel="00000000" w:rsidP="00000000" w:rsidRDefault="00000000" w:rsidRPr="00000000" w14:paraId="000002AB">
            <w:pPr>
              <w:pBdr>
                <w:top w:space="0" w:sz="0" w:val="nil"/>
                <w:left w:space="0" w:sz="0" w:val="nil"/>
                <w:bottom w:space="0" w:sz="0" w:val="nil"/>
                <w:right w:space="0" w:sz="0" w:val="nil"/>
                <w:between w:space="0" w:sz="0" w:val="nil"/>
              </w:pBdr>
              <w:spacing w:after="200" w:line="276" w:lineRule="auto"/>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w:t>
            </w:r>
          </w:p>
        </w:tc>
        <w:tc>
          <w:tcPr/>
          <w:p w:rsidR="00000000" w:rsidDel="00000000" w:rsidP="00000000" w:rsidRDefault="00000000" w:rsidRPr="00000000" w14:paraId="000002AC">
            <w:pPr>
              <w:pBdr>
                <w:top w:space="0" w:sz="0" w:val="nil"/>
                <w:left w:space="0" w:sz="0" w:val="nil"/>
                <w:bottom w:space="0" w:sz="0" w:val="nil"/>
                <w:right w:space="0" w:sz="0" w:val="nil"/>
                <w:between w:space="0" w:sz="0" w:val="nil"/>
              </w:pBdr>
              <w:spacing w:after="200" w:line="276" w:lineRule="auto"/>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CPU</w:t>
            </w:r>
          </w:p>
        </w:tc>
        <w:tc>
          <w:tcPr/>
          <w:p w:rsidR="00000000" w:rsidDel="00000000" w:rsidP="00000000" w:rsidRDefault="00000000" w:rsidRPr="00000000" w14:paraId="000002AD">
            <w:pPr>
              <w:tabs>
                <w:tab w:val="center" w:leader="none" w:pos="1270"/>
                <w:tab w:val="left" w:leader="none" w:pos="1692"/>
              </w:tabs>
              <w:rPr>
                <w:rFonts w:ascii="Times" w:cs="Times" w:eastAsia="Times" w:hAnsi="Times"/>
                <w:sz w:val="26"/>
                <w:szCs w:val="26"/>
              </w:rPr>
            </w:pPr>
            <w:r w:rsidDel="00000000" w:rsidR="00000000" w:rsidRPr="00000000">
              <w:rPr>
                <w:rFonts w:ascii="Times" w:cs="Times" w:eastAsia="Times" w:hAnsi="Times"/>
                <w:sz w:val="26"/>
                <w:szCs w:val="26"/>
                <w:rtl w:val="0"/>
              </w:rPr>
              <w:t xml:space="preserve"> Intel Core i7-11800H thế hệ thứ 11, xung nhịp 2.30GHz</w:t>
            </w:r>
          </w:p>
        </w:tc>
      </w:tr>
      <w:tr>
        <w:trPr>
          <w:cantSplit w:val="0"/>
          <w:tblHeader w:val="0"/>
        </w:trPr>
        <w:tc>
          <w:tcPr/>
          <w:p w:rsidR="00000000" w:rsidDel="00000000" w:rsidP="00000000" w:rsidRDefault="00000000" w:rsidRPr="00000000" w14:paraId="000002AE">
            <w:pPr>
              <w:pBdr>
                <w:top w:space="0" w:sz="0" w:val="nil"/>
                <w:left w:space="0" w:sz="0" w:val="nil"/>
                <w:bottom w:space="0" w:sz="0" w:val="nil"/>
                <w:right w:space="0" w:sz="0" w:val="nil"/>
                <w:between w:space="0" w:sz="0" w:val="nil"/>
              </w:pBdr>
              <w:spacing w:after="200" w:line="276" w:lineRule="auto"/>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w:t>
            </w:r>
          </w:p>
        </w:tc>
        <w:tc>
          <w:tcPr/>
          <w:p w:rsidR="00000000" w:rsidDel="00000000" w:rsidP="00000000" w:rsidRDefault="00000000" w:rsidRPr="00000000" w14:paraId="000002AF">
            <w:pPr>
              <w:pBdr>
                <w:top w:space="0" w:sz="0" w:val="nil"/>
                <w:left w:space="0" w:sz="0" w:val="nil"/>
                <w:bottom w:space="0" w:sz="0" w:val="nil"/>
                <w:right w:space="0" w:sz="0" w:val="nil"/>
                <w:between w:space="0" w:sz="0" w:val="nil"/>
              </w:pBdr>
              <w:spacing w:after="200" w:line="276" w:lineRule="auto"/>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RAM</w:t>
            </w:r>
          </w:p>
        </w:tc>
        <w:tc>
          <w:tcPr/>
          <w:p w:rsidR="00000000" w:rsidDel="00000000" w:rsidP="00000000" w:rsidRDefault="00000000" w:rsidRPr="00000000" w14:paraId="000002B0">
            <w:pPr>
              <w:pBdr>
                <w:top w:space="0" w:sz="0" w:val="nil"/>
                <w:left w:space="0" w:sz="0" w:val="nil"/>
                <w:bottom w:space="0" w:sz="0" w:val="nil"/>
                <w:right w:space="0" w:sz="0" w:val="nil"/>
                <w:between w:space="0" w:sz="0" w:val="nil"/>
              </w:pBdr>
              <w:spacing w:after="200" w:line="276" w:lineRule="auto"/>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16GB</w:t>
            </w:r>
          </w:p>
        </w:tc>
      </w:tr>
    </w:tbl>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pStyle w:val="Heading3"/>
        <w:numPr>
          <w:ilvl w:val="1"/>
          <w:numId w:val="5"/>
        </w:numPr>
        <w:ind w:left="360" w:hanging="360"/>
        <w:rPr>
          <w:rFonts w:ascii="Times" w:cs="Times" w:eastAsia="Times" w:hAnsi="Times"/>
          <w:color w:val="000000"/>
          <w:sz w:val="32"/>
          <w:szCs w:val="32"/>
        </w:rPr>
      </w:pPr>
      <w:bookmarkStart w:colFirst="0" w:colLast="0" w:name="_heading=h.1t3h5sf" w:id="7"/>
      <w:bookmarkEnd w:id="7"/>
      <w:r w:rsidDel="00000000" w:rsidR="00000000" w:rsidRPr="00000000">
        <w:rPr>
          <w:rFonts w:ascii="Times" w:cs="Times" w:eastAsia="Times" w:hAnsi="Times"/>
          <w:color w:val="000000"/>
          <w:sz w:val="32"/>
          <w:szCs w:val="32"/>
          <w:rtl w:val="0"/>
        </w:rPr>
        <w:t xml:space="preserve">Kết quả đạt được</w:t>
      </w:r>
    </w:p>
    <w:p w:rsidR="00000000" w:rsidDel="00000000" w:rsidP="00000000" w:rsidRDefault="00000000" w:rsidRPr="00000000" w14:paraId="000002B3">
      <w:pPr>
        <w:numPr>
          <w:ilvl w:val="2"/>
          <w:numId w:val="5"/>
        </w:numPr>
        <w:spacing w:after="160" w:line="259" w:lineRule="auto"/>
        <w:ind w:left="720" w:hanging="720"/>
        <w:rPr>
          <w:rFonts w:ascii="Times" w:cs="Times" w:eastAsia="Times" w:hAnsi="Times"/>
          <w:sz w:val="26"/>
          <w:szCs w:val="26"/>
        </w:rPr>
      </w:pPr>
      <w:r w:rsidDel="00000000" w:rsidR="00000000" w:rsidRPr="00000000">
        <w:rPr>
          <w:rFonts w:ascii="Times" w:cs="Times" w:eastAsia="Times" w:hAnsi="Times"/>
          <w:sz w:val="26"/>
          <w:szCs w:val="26"/>
          <w:rtl w:val="0"/>
        </w:rPr>
        <w:t xml:space="preserve">Nắm vững ngôn ngữ lập trình PHP và khả năng áp dụng để phát triển website.</w:t>
      </w:r>
    </w:p>
    <w:p w:rsidR="00000000" w:rsidDel="00000000" w:rsidP="00000000" w:rsidRDefault="00000000" w:rsidRPr="00000000" w14:paraId="000002B4">
      <w:pPr>
        <w:numPr>
          <w:ilvl w:val="2"/>
          <w:numId w:val="5"/>
        </w:numPr>
        <w:spacing w:after="160" w:line="259" w:lineRule="auto"/>
        <w:ind w:left="720" w:hanging="720"/>
        <w:rPr>
          <w:rFonts w:ascii="Times" w:cs="Times" w:eastAsia="Times" w:hAnsi="Times"/>
          <w:sz w:val="26"/>
          <w:szCs w:val="26"/>
        </w:rPr>
      </w:pPr>
      <w:r w:rsidDel="00000000" w:rsidR="00000000" w:rsidRPr="00000000">
        <w:rPr>
          <w:rFonts w:ascii="Times" w:cs="Times" w:eastAsia="Times" w:hAnsi="Times"/>
          <w:sz w:val="26"/>
          <w:szCs w:val="26"/>
          <w:rtl w:val="0"/>
        </w:rPr>
        <w:t xml:space="preserve">Thiết kế và xây dựng hoàn chỉnh một website bán hàng với đầy đủ tính năng.</w:t>
      </w:r>
    </w:p>
    <w:p w:rsidR="00000000" w:rsidDel="00000000" w:rsidP="00000000" w:rsidRDefault="00000000" w:rsidRPr="00000000" w14:paraId="000002B5">
      <w:pPr>
        <w:numPr>
          <w:ilvl w:val="2"/>
          <w:numId w:val="5"/>
        </w:numPr>
        <w:spacing w:after="160" w:line="259" w:lineRule="auto"/>
        <w:ind w:left="720" w:hanging="720"/>
        <w:rPr>
          <w:rFonts w:ascii="Times" w:cs="Times" w:eastAsia="Times" w:hAnsi="Times"/>
          <w:sz w:val="26"/>
          <w:szCs w:val="26"/>
        </w:rPr>
      </w:pPr>
      <w:r w:rsidDel="00000000" w:rsidR="00000000" w:rsidRPr="00000000">
        <w:rPr>
          <w:rFonts w:ascii="Times" w:cs="Times" w:eastAsia="Times" w:hAnsi="Times"/>
          <w:sz w:val="26"/>
          <w:szCs w:val="26"/>
          <w:rtl w:val="0"/>
        </w:rPr>
        <w:t xml:space="preserve">Phát triển hệ thống quản trị, bao gồm:</w:t>
      </w:r>
    </w:p>
    <w:p w:rsidR="00000000" w:rsidDel="00000000" w:rsidP="00000000" w:rsidRDefault="00000000" w:rsidRPr="00000000" w14:paraId="000002B6">
      <w:pPr>
        <w:numPr>
          <w:ilvl w:val="0"/>
          <w:numId w:val="122"/>
        </w:numPr>
        <w:pBdr>
          <w:top w:space="0" w:sz="0" w:val="nil"/>
          <w:left w:space="0" w:sz="0" w:val="nil"/>
          <w:bottom w:space="0" w:sz="0" w:val="nil"/>
          <w:right w:space="0" w:sz="0" w:val="nil"/>
          <w:between w:space="0" w:sz="0" w:val="nil"/>
        </w:pBdr>
        <w:spacing w:after="0" w:line="259" w:lineRule="auto"/>
        <w:ind w:left="720" w:hanging="360"/>
        <w:rPr>
          <w:sz w:val="26"/>
          <w:szCs w:val="26"/>
        </w:rPr>
      </w:pPr>
      <w:r w:rsidDel="00000000" w:rsidR="00000000" w:rsidRPr="00000000">
        <w:rPr>
          <w:rFonts w:ascii="Times" w:cs="Times" w:eastAsia="Times" w:hAnsi="Times"/>
          <w:b w:val="1"/>
          <w:sz w:val="26"/>
          <w:szCs w:val="26"/>
          <w:rtl w:val="0"/>
        </w:rPr>
        <w:t xml:space="preserve">Quản lý sản phẩm</w:t>
      </w:r>
      <w:r w:rsidDel="00000000" w:rsidR="00000000" w:rsidRPr="00000000">
        <w:rPr>
          <w:rFonts w:ascii="Times" w:cs="Times" w:eastAsia="Times" w:hAnsi="Times"/>
          <w:sz w:val="26"/>
          <w:szCs w:val="26"/>
          <w:rtl w:val="0"/>
        </w:rPr>
        <w:t xml:space="preserve">: Admin có thể thêm, sửa, xóa, và cập nhật thông tin sản phẩm.</w:t>
      </w:r>
      <w:r w:rsidDel="00000000" w:rsidR="00000000" w:rsidRPr="00000000">
        <w:rPr>
          <w:rtl w:val="0"/>
        </w:rPr>
      </w:r>
    </w:p>
    <w:p w:rsidR="00000000" w:rsidDel="00000000" w:rsidP="00000000" w:rsidRDefault="00000000" w:rsidRPr="00000000" w14:paraId="000002B7">
      <w:pPr>
        <w:numPr>
          <w:ilvl w:val="0"/>
          <w:numId w:val="122"/>
        </w:numPr>
        <w:pBdr>
          <w:top w:space="0" w:sz="0" w:val="nil"/>
          <w:left w:space="0" w:sz="0" w:val="nil"/>
          <w:bottom w:space="0" w:sz="0" w:val="nil"/>
          <w:right w:space="0" w:sz="0" w:val="nil"/>
          <w:between w:space="0" w:sz="0" w:val="nil"/>
        </w:pBdr>
        <w:spacing w:after="0" w:line="259" w:lineRule="auto"/>
        <w:ind w:left="720" w:hanging="360"/>
        <w:rPr>
          <w:sz w:val="26"/>
          <w:szCs w:val="26"/>
        </w:rPr>
      </w:pPr>
      <w:r w:rsidDel="00000000" w:rsidR="00000000" w:rsidRPr="00000000">
        <w:rPr>
          <w:rFonts w:ascii="Times" w:cs="Times" w:eastAsia="Times" w:hAnsi="Times"/>
          <w:b w:val="1"/>
          <w:sz w:val="26"/>
          <w:szCs w:val="26"/>
          <w:rtl w:val="0"/>
        </w:rPr>
        <w:t xml:space="preserve">Quản lý đơn hàng</w:t>
      </w:r>
      <w:r w:rsidDel="00000000" w:rsidR="00000000" w:rsidRPr="00000000">
        <w:rPr>
          <w:rFonts w:ascii="Times" w:cs="Times" w:eastAsia="Times" w:hAnsi="Times"/>
          <w:sz w:val="26"/>
          <w:szCs w:val="26"/>
          <w:rtl w:val="0"/>
        </w:rPr>
        <w:t xml:space="preserve">: Theo dõi và xử lý các đơn hàng của khách hàng.</w:t>
      </w:r>
      <w:r w:rsidDel="00000000" w:rsidR="00000000" w:rsidRPr="00000000">
        <w:rPr>
          <w:rtl w:val="0"/>
        </w:rPr>
      </w:r>
    </w:p>
    <w:p w:rsidR="00000000" w:rsidDel="00000000" w:rsidP="00000000" w:rsidRDefault="00000000" w:rsidRPr="00000000" w14:paraId="000002B8">
      <w:pPr>
        <w:numPr>
          <w:ilvl w:val="0"/>
          <w:numId w:val="122"/>
        </w:numPr>
        <w:pBdr>
          <w:top w:space="0" w:sz="0" w:val="nil"/>
          <w:left w:space="0" w:sz="0" w:val="nil"/>
          <w:bottom w:space="0" w:sz="0" w:val="nil"/>
          <w:right w:space="0" w:sz="0" w:val="nil"/>
          <w:between w:space="0" w:sz="0" w:val="nil"/>
        </w:pBdr>
        <w:spacing w:after="0" w:line="259" w:lineRule="auto"/>
        <w:ind w:left="720" w:hanging="360"/>
        <w:rPr>
          <w:sz w:val="26"/>
          <w:szCs w:val="26"/>
        </w:rPr>
      </w:pPr>
      <w:r w:rsidDel="00000000" w:rsidR="00000000" w:rsidRPr="00000000">
        <w:rPr>
          <w:rFonts w:ascii="Times" w:cs="Times" w:eastAsia="Times" w:hAnsi="Times"/>
          <w:b w:val="1"/>
          <w:sz w:val="26"/>
          <w:szCs w:val="26"/>
          <w:rtl w:val="0"/>
        </w:rPr>
        <w:t xml:space="preserve">Quản lý khách hàng</w:t>
      </w:r>
      <w:r w:rsidDel="00000000" w:rsidR="00000000" w:rsidRPr="00000000">
        <w:rPr>
          <w:rFonts w:ascii="Times" w:cs="Times" w:eastAsia="Times" w:hAnsi="Times"/>
          <w:sz w:val="26"/>
          <w:szCs w:val="26"/>
          <w:rtl w:val="0"/>
        </w:rPr>
        <w:t xml:space="preserve">: Quản lý thông tin khách hàng đã đăng ký và theo dõi lịch sử mua hàng.</w:t>
      </w:r>
      <w:r w:rsidDel="00000000" w:rsidR="00000000" w:rsidRPr="00000000">
        <w:rPr>
          <w:rtl w:val="0"/>
        </w:rPr>
      </w:r>
    </w:p>
    <w:p w:rsidR="00000000" w:rsidDel="00000000" w:rsidP="00000000" w:rsidRDefault="00000000" w:rsidRPr="00000000" w14:paraId="000002B9">
      <w:pPr>
        <w:numPr>
          <w:ilvl w:val="0"/>
          <w:numId w:val="122"/>
        </w:numPr>
        <w:pBdr>
          <w:top w:space="0" w:sz="0" w:val="nil"/>
          <w:left w:space="0" w:sz="0" w:val="nil"/>
          <w:bottom w:space="0" w:sz="0" w:val="nil"/>
          <w:right w:space="0" w:sz="0" w:val="nil"/>
          <w:between w:space="0" w:sz="0" w:val="nil"/>
        </w:pBdr>
        <w:spacing w:after="160" w:line="259" w:lineRule="auto"/>
        <w:ind w:left="720" w:hanging="360"/>
        <w:rPr/>
      </w:pPr>
      <w:r w:rsidDel="00000000" w:rsidR="00000000" w:rsidRPr="00000000">
        <w:rPr>
          <w:rFonts w:ascii="Times" w:cs="Times" w:eastAsia="Times" w:hAnsi="Times"/>
          <w:sz w:val="26"/>
          <w:szCs w:val="26"/>
          <w:rtl w:val="0"/>
        </w:rPr>
        <w:t xml:space="preserve">Các tính năng quản trị yêu cầu admin phải đăng nhập để thực hiện</w:t>
      </w:r>
      <w:r w:rsidDel="00000000" w:rsidR="00000000" w:rsidRPr="00000000">
        <w:rPr>
          <w:rtl w:val="0"/>
        </w:rPr>
        <w:t xml:space="preserve">.</w:t>
      </w:r>
    </w:p>
    <w:p w:rsidR="00000000" w:rsidDel="00000000" w:rsidP="00000000" w:rsidRDefault="00000000" w:rsidRPr="00000000" w14:paraId="000002BA">
      <w:pPr>
        <w:numPr>
          <w:ilvl w:val="2"/>
          <w:numId w:val="5"/>
        </w:numPr>
        <w:spacing w:after="160" w:line="259" w:lineRule="auto"/>
        <w:ind w:left="720" w:hanging="720"/>
        <w:rPr>
          <w:sz w:val="26"/>
          <w:szCs w:val="26"/>
        </w:rPr>
      </w:pPr>
      <w:r w:rsidDel="00000000" w:rsidR="00000000" w:rsidRPr="00000000">
        <w:rPr>
          <w:rFonts w:ascii="Times" w:cs="Times" w:eastAsia="Times" w:hAnsi="Times"/>
          <w:b w:val="1"/>
          <w:sz w:val="26"/>
          <w:szCs w:val="26"/>
          <w:rtl w:val="0"/>
        </w:rPr>
        <w:t xml:space="preserve">Khách hàng</w:t>
      </w:r>
      <w:r w:rsidDel="00000000" w:rsidR="00000000" w:rsidRPr="00000000">
        <w:rPr>
          <w:rFonts w:ascii="Times" w:cs="Times" w:eastAsia="Times" w:hAnsi="Times"/>
          <w:sz w:val="26"/>
          <w:szCs w:val="26"/>
          <w:rtl w:val="0"/>
        </w:rPr>
        <w:t xml:space="preserve">: Người dùng có thể thực hiện các chức năng sau trên trang web:</w:t>
      </w:r>
      <w:r w:rsidDel="00000000" w:rsidR="00000000" w:rsidRPr="00000000">
        <w:rPr>
          <w:rtl w:val="0"/>
        </w:rPr>
      </w:r>
    </w:p>
    <w:p w:rsidR="00000000" w:rsidDel="00000000" w:rsidP="00000000" w:rsidRDefault="00000000" w:rsidRPr="00000000" w14:paraId="000002BB">
      <w:pPr>
        <w:numPr>
          <w:ilvl w:val="0"/>
          <w:numId w:val="122"/>
        </w:numPr>
        <w:pBdr>
          <w:top w:space="0" w:sz="0" w:val="nil"/>
          <w:left w:space="0" w:sz="0" w:val="nil"/>
          <w:bottom w:space="0" w:sz="0" w:val="nil"/>
          <w:right w:space="0" w:sz="0" w:val="nil"/>
          <w:between w:space="0" w:sz="0" w:val="nil"/>
        </w:pBdr>
        <w:spacing w:after="0" w:line="259" w:lineRule="auto"/>
        <w:ind w:left="720" w:hanging="360"/>
        <w:rPr>
          <w:sz w:val="26"/>
          <w:szCs w:val="26"/>
        </w:rPr>
      </w:pPr>
      <w:r w:rsidDel="00000000" w:rsidR="00000000" w:rsidRPr="00000000">
        <w:rPr>
          <w:rFonts w:ascii="Times" w:cs="Times" w:eastAsia="Times" w:hAnsi="Times"/>
          <w:sz w:val="26"/>
          <w:szCs w:val="26"/>
          <w:rtl w:val="0"/>
        </w:rPr>
        <w:t xml:space="preserve">Tìm kiếm sản phẩm dựa trên từ khóa và danh mục.</w:t>
      </w:r>
      <w:r w:rsidDel="00000000" w:rsidR="00000000" w:rsidRPr="00000000">
        <w:rPr>
          <w:rtl w:val="0"/>
        </w:rPr>
      </w:r>
    </w:p>
    <w:p w:rsidR="00000000" w:rsidDel="00000000" w:rsidP="00000000" w:rsidRDefault="00000000" w:rsidRPr="00000000" w14:paraId="000002BC">
      <w:pPr>
        <w:numPr>
          <w:ilvl w:val="0"/>
          <w:numId w:val="122"/>
        </w:numPr>
        <w:pBdr>
          <w:top w:space="0" w:sz="0" w:val="nil"/>
          <w:left w:space="0" w:sz="0" w:val="nil"/>
          <w:bottom w:space="0" w:sz="0" w:val="nil"/>
          <w:right w:space="0" w:sz="0" w:val="nil"/>
          <w:between w:space="0" w:sz="0" w:val="nil"/>
        </w:pBdr>
        <w:spacing w:after="0" w:line="259" w:lineRule="auto"/>
        <w:ind w:left="720" w:hanging="360"/>
        <w:rPr>
          <w:sz w:val="26"/>
          <w:szCs w:val="26"/>
        </w:rPr>
      </w:pPr>
      <w:r w:rsidDel="00000000" w:rsidR="00000000" w:rsidRPr="00000000">
        <w:rPr>
          <w:rFonts w:ascii="Times" w:cs="Times" w:eastAsia="Times" w:hAnsi="Times"/>
          <w:sz w:val="26"/>
          <w:szCs w:val="26"/>
          <w:rtl w:val="0"/>
        </w:rPr>
        <w:t xml:space="preserve">Thêm sản phẩm vào giỏ hàng và tiến hành mua sắm, thanh toán trực tuyến.</w:t>
      </w:r>
      <w:r w:rsidDel="00000000" w:rsidR="00000000" w:rsidRPr="00000000">
        <w:rPr>
          <w:rtl w:val="0"/>
        </w:rPr>
      </w:r>
    </w:p>
    <w:p w:rsidR="00000000" w:rsidDel="00000000" w:rsidP="00000000" w:rsidRDefault="00000000" w:rsidRPr="00000000" w14:paraId="000002BD">
      <w:pPr>
        <w:numPr>
          <w:ilvl w:val="0"/>
          <w:numId w:val="122"/>
        </w:numPr>
        <w:pBdr>
          <w:top w:space="0" w:sz="0" w:val="nil"/>
          <w:left w:space="0" w:sz="0" w:val="nil"/>
          <w:bottom w:space="0" w:sz="0" w:val="nil"/>
          <w:right w:space="0" w:sz="0" w:val="nil"/>
          <w:between w:space="0" w:sz="0" w:val="nil"/>
        </w:pBdr>
        <w:spacing w:after="160" w:line="259" w:lineRule="auto"/>
        <w:ind w:left="720" w:hanging="360"/>
        <w:rPr>
          <w:sz w:val="26"/>
          <w:szCs w:val="26"/>
        </w:rPr>
      </w:pPr>
      <w:r w:rsidDel="00000000" w:rsidR="00000000" w:rsidRPr="00000000">
        <w:rPr>
          <w:rFonts w:ascii="Times" w:cs="Times" w:eastAsia="Times" w:hAnsi="Times"/>
          <w:sz w:val="26"/>
          <w:szCs w:val="26"/>
          <w:rtl w:val="0"/>
        </w:rPr>
        <w:t xml:space="preserve">Đăng ký tài khoản để quản lý thông tin cá nhân và theo dõi trạng thái đơn hàng.</w:t>
      </w: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pStyle w:val="Heading2"/>
        <w:numPr>
          <w:ilvl w:val="0"/>
          <w:numId w:val="52"/>
        </w:numPr>
        <w:ind w:left="720" w:hanging="360"/>
        <w:rPr>
          <w:color w:val="000000"/>
        </w:rPr>
      </w:pPr>
      <w:bookmarkStart w:colFirst="0" w:colLast="0" w:name="_heading=h.4d34og8" w:id="8"/>
      <w:bookmarkEnd w:id="8"/>
      <w:r w:rsidDel="00000000" w:rsidR="00000000" w:rsidRPr="00000000">
        <w:rPr>
          <w:color w:val="000000"/>
          <w:sz w:val="30"/>
          <w:szCs w:val="30"/>
          <w:rtl w:val="0"/>
        </w:rPr>
        <w:t xml:space="preserve">CÁC TÍNH NĂNG</w:t>
      </w:r>
      <w:r w:rsidDel="00000000" w:rsidR="00000000" w:rsidRPr="00000000">
        <w:rPr>
          <w:rtl w:val="0"/>
        </w:rPr>
      </w:r>
    </w:p>
    <w:p w:rsidR="00000000" w:rsidDel="00000000" w:rsidP="00000000" w:rsidRDefault="00000000" w:rsidRPr="00000000" w14:paraId="000002C0">
      <w:pPr>
        <w:pBdr>
          <w:top w:space="0" w:sz="0" w:val="nil"/>
          <w:left w:space="0" w:sz="0" w:val="nil"/>
          <w:bottom w:space="0" w:sz="0" w:val="nil"/>
          <w:right w:space="0" w:sz="0" w:val="nil"/>
          <w:between w:space="0" w:sz="0" w:val="nil"/>
        </w:pBdr>
        <w:tabs>
          <w:tab w:val="left" w:leader="none" w:pos="6833"/>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J97 là một trang web bán hàng chuyên về các sản phẩm áo, quần, và một số sản phẩm khác. Dưới đây là một số tính năng cơ bản của trang:</w:t>
      </w:r>
    </w:p>
    <w:p w:rsidR="00000000" w:rsidDel="00000000" w:rsidP="00000000" w:rsidRDefault="00000000" w:rsidRPr="00000000" w14:paraId="000002C1">
      <w:pPr>
        <w:pStyle w:val="Heading3"/>
        <w:numPr>
          <w:ilvl w:val="0"/>
          <w:numId w:val="113"/>
        </w:numPr>
        <w:ind w:left="720" w:hanging="360"/>
        <w:rPr>
          <w:rFonts w:ascii="Times New Roman" w:cs="Times New Roman" w:eastAsia="Times New Roman" w:hAnsi="Times New Roman"/>
          <w:color w:val="000000"/>
          <w:sz w:val="30"/>
          <w:szCs w:val="30"/>
        </w:rPr>
      </w:pPr>
      <w:bookmarkStart w:colFirst="0" w:colLast="0" w:name="_heading=h.2s8eyo1" w:id="9"/>
      <w:bookmarkEnd w:id="9"/>
      <w:r w:rsidDel="00000000" w:rsidR="00000000" w:rsidRPr="00000000">
        <w:rPr>
          <w:rFonts w:ascii="Times New Roman" w:cs="Times New Roman" w:eastAsia="Times New Roman" w:hAnsi="Times New Roman"/>
          <w:color w:val="000000"/>
          <w:sz w:val="30"/>
          <w:szCs w:val="30"/>
          <w:rtl w:val="0"/>
        </w:rPr>
        <w:t xml:space="preserve">Trang chủ</w:t>
      </w:r>
    </w:p>
    <w:p w:rsidR="00000000" w:rsidDel="00000000" w:rsidP="00000000" w:rsidRDefault="00000000" w:rsidRPr="00000000" w14:paraId="000002C2">
      <w:pPr>
        <w:numPr>
          <w:ilvl w:val="0"/>
          <w:numId w:val="111"/>
        </w:numPr>
        <w:pBdr>
          <w:top w:space="0" w:sz="0" w:val="nil"/>
          <w:left w:space="0" w:sz="0" w:val="nil"/>
          <w:bottom w:space="0" w:sz="0" w:val="nil"/>
          <w:right w:space="0" w:sz="0" w:val="nil"/>
          <w:between w:space="0" w:sz="0" w:val="nil"/>
        </w:pBdr>
        <w:spacing w:after="0" w:lineRule="auto"/>
        <w:ind w:left="1800" w:hanging="360"/>
        <w:rPr>
          <w:sz w:val="26"/>
          <w:szCs w:val="26"/>
        </w:rPr>
      </w:pPr>
      <w:r w:rsidDel="00000000" w:rsidR="00000000" w:rsidRPr="00000000">
        <w:rPr>
          <w:rFonts w:ascii="Times New Roman" w:cs="Times New Roman" w:eastAsia="Times New Roman" w:hAnsi="Times New Roman"/>
          <w:sz w:val="26"/>
          <w:szCs w:val="26"/>
          <w:rtl w:val="0"/>
        </w:rPr>
        <w:t xml:space="preserve">Đăng nhập/ đăng xuất</w:t>
      </w:r>
      <w:r w:rsidDel="00000000" w:rsidR="00000000" w:rsidRPr="00000000">
        <w:rPr>
          <w:rtl w:val="0"/>
        </w:rPr>
      </w:r>
    </w:p>
    <w:p w:rsidR="00000000" w:rsidDel="00000000" w:rsidP="00000000" w:rsidRDefault="00000000" w:rsidRPr="00000000" w14:paraId="000002C3">
      <w:pPr>
        <w:numPr>
          <w:ilvl w:val="0"/>
          <w:numId w:val="111"/>
        </w:numPr>
        <w:pBdr>
          <w:top w:space="0" w:sz="0" w:val="nil"/>
          <w:left w:space="0" w:sz="0" w:val="nil"/>
          <w:bottom w:space="0" w:sz="0" w:val="nil"/>
          <w:right w:space="0" w:sz="0" w:val="nil"/>
          <w:between w:space="0" w:sz="0" w:val="nil"/>
        </w:pBdr>
        <w:spacing w:after="0" w:lineRule="auto"/>
        <w:ind w:left="1800" w:hanging="360"/>
        <w:rPr>
          <w:sz w:val="26"/>
          <w:szCs w:val="26"/>
        </w:rPr>
      </w:pPr>
      <w:r w:rsidDel="00000000" w:rsidR="00000000" w:rsidRPr="00000000">
        <w:rPr>
          <w:rFonts w:ascii="Times New Roman" w:cs="Times New Roman" w:eastAsia="Times New Roman" w:hAnsi="Times New Roman"/>
          <w:sz w:val="26"/>
          <w:szCs w:val="26"/>
          <w:rtl w:val="0"/>
        </w:rPr>
        <w:t xml:space="preserve">Đăng ký tài khoản</w:t>
      </w:r>
      <w:r w:rsidDel="00000000" w:rsidR="00000000" w:rsidRPr="00000000">
        <w:rPr>
          <w:rtl w:val="0"/>
        </w:rPr>
      </w:r>
    </w:p>
    <w:p w:rsidR="00000000" w:rsidDel="00000000" w:rsidP="00000000" w:rsidRDefault="00000000" w:rsidRPr="00000000" w14:paraId="000002C4">
      <w:pPr>
        <w:numPr>
          <w:ilvl w:val="0"/>
          <w:numId w:val="111"/>
        </w:numPr>
        <w:pBdr>
          <w:top w:space="0" w:sz="0" w:val="nil"/>
          <w:left w:space="0" w:sz="0" w:val="nil"/>
          <w:bottom w:space="0" w:sz="0" w:val="nil"/>
          <w:right w:space="0" w:sz="0" w:val="nil"/>
          <w:between w:space="0" w:sz="0" w:val="nil"/>
        </w:pBdr>
        <w:spacing w:after="0" w:lineRule="auto"/>
        <w:ind w:left="1800" w:hanging="360"/>
        <w:rPr>
          <w:sz w:val="26"/>
          <w:szCs w:val="26"/>
        </w:rPr>
      </w:pPr>
      <w:r w:rsidDel="00000000" w:rsidR="00000000" w:rsidRPr="00000000">
        <w:rPr>
          <w:rFonts w:ascii="Times New Roman" w:cs="Times New Roman" w:eastAsia="Times New Roman" w:hAnsi="Times New Roman"/>
          <w:sz w:val="26"/>
          <w:szCs w:val="26"/>
          <w:rtl w:val="0"/>
        </w:rPr>
        <w:t xml:space="preserve">Hiển thị danh sách sản phẩm</w:t>
      </w:r>
      <w:r w:rsidDel="00000000" w:rsidR="00000000" w:rsidRPr="00000000">
        <w:rPr>
          <w:rtl w:val="0"/>
        </w:rPr>
      </w:r>
    </w:p>
    <w:p w:rsidR="00000000" w:rsidDel="00000000" w:rsidP="00000000" w:rsidRDefault="00000000" w:rsidRPr="00000000" w14:paraId="000002C5">
      <w:pPr>
        <w:numPr>
          <w:ilvl w:val="0"/>
          <w:numId w:val="111"/>
        </w:numPr>
        <w:pBdr>
          <w:top w:space="0" w:sz="0" w:val="nil"/>
          <w:left w:space="0" w:sz="0" w:val="nil"/>
          <w:bottom w:space="0" w:sz="0" w:val="nil"/>
          <w:right w:space="0" w:sz="0" w:val="nil"/>
          <w:between w:space="0" w:sz="0" w:val="nil"/>
        </w:pBdr>
        <w:spacing w:after="0" w:lineRule="auto"/>
        <w:ind w:left="1800" w:hanging="360"/>
        <w:rPr>
          <w:sz w:val="26"/>
          <w:szCs w:val="26"/>
        </w:rPr>
      </w:pPr>
      <w:r w:rsidDel="00000000" w:rsidR="00000000" w:rsidRPr="00000000">
        <w:rPr>
          <w:rFonts w:ascii="Times New Roman" w:cs="Times New Roman" w:eastAsia="Times New Roman" w:hAnsi="Times New Roman"/>
          <w:sz w:val="26"/>
          <w:szCs w:val="26"/>
          <w:rtl w:val="0"/>
        </w:rPr>
        <w:t xml:space="preserve">Phân loại sản phẩm</w:t>
      </w:r>
      <w:r w:rsidDel="00000000" w:rsidR="00000000" w:rsidRPr="00000000">
        <w:rPr>
          <w:rtl w:val="0"/>
        </w:rPr>
      </w:r>
    </w:p>
    <w:p w:rsidR="00000000" w:rsidDel="00000000" w:rsidP="00000000" w:rsidRDefault="00000000" w:rsidRPr="00000000" w14:paraId="000002C6">
      <w:pPr>
        <w:numPr>
          <w:ilvl w:val="0"/>
          <w:numId w:val="111"/>
        </w:numPr>
        <w:pBdr>
          <w:top w:space="0" w:sz="0" w:val="nil"/>
          <w:left w:space="0" w:sz="0" w:val="nil"/>
          <w:bottom w:space="0" w:sz="0" w:val="nil"/>
          <w:right w:space="0" w:sz="0" w:val="nil"/>
          <w:between w:space="0" w:sz="0" w:val="nil"/>
        </w:pBdr>
        <w:ind w:left="1800" w:hanging="360"/>
        <w:rPr>
          <w:sz w:val="26"/>
          <w:szCs w:val="26"/>
        </w:rPr>
      </w:pPr>
      <w:r w:rsidDel="00000000" w:rsidR="00000000" w:rsidRPr="00000000">
        <w:rPr>
          <w:rFonts w:ascii="Times New Roman" w:cs="Times New Roman" w:eastAsia="Times New Roman" w:hAnsi="Times New Roman"/>
          <w:sz w:val="26"/>
          <w:szCs w:val="26"/>
          <w:rtl w:val="0"/>
        </w:rPr>
        <w:t xml:space="preserve">Tìm kiếm sản phẩm</w:t>
      </w:r>
      <w:r w:rsidDel="00000000" w:rsidR="00000000" w:rsidRPr="00000000">
        <w:rPr>
          <w:rtl w:val="0"/>
        </w:rPr>
      </w:r>
    </w:p>
    <w:p w:rsidR="00000000" w:rsidDel="00000000" w:rsidP="00000000" w:rsidRDefault="00000000" w:rsidRPr="00000000" w14:paraId="000002C7">
      <w:pPr>
        <w:pStyle w:val="Heading3"/>
        <w:numPr>
          <w:ilvl w:val="0"/>
          <w:numId w:val="113"/>
        </w:numPr>
        <w:ind w:left="720" w:hanging="360"/>
        <w:rPr>
          <w:rFonts w:ascii="Times New Roman" w:cs="Times New Roman" w:eastAsia="Times New Roman" w:hAnsi="Times New Roman"/>
          <w:color w:val="000000"/>
          <w:sz w:val="30"/>
          <w:szCs w:val="30"/>
        </w:rPr>
      </w:pPr>
      <w:bookmarkStart w:colFirst="0" w:colLast="0" w:name="_heading=h.17dp8vu" w:id="10"/>
      <w:bookmarkEnd w:id="10"/>
      <w:r w:rsidDel="00000000" w:rsidR="00000000" w:rsidRPr="00000000">
        <w:rPr>
          <w:rFonts w:ascii="Times New Roman" w:cs="Times New Roman" w:eastAsia="Times New Roman" w:hAnsi="Times New Roman"/>
          <w:color w:val="000000"/>
          <w:sz w:val="30"/>
          <w:szCs w:val="30"/>
          <w:rtl w:val="0"/>
        </w:rPr>
        <w:t xml:space="preserve">Trang chi tiết</w:t>
      </w:r>
    </w:p>
    <w:p w:rsidR="00000000" w:rsidDel="00000000" w:rsidP="00000000" w:rsidRDefault="00000000" w:rsidRPr="00000000" w14:paraId="000002C8">
      <w:pPr>
        <w:numPr>
          <w:ilvl w:val="0"/>
          <w:numId w:val="111"/>
        </w:numPr>
        <w:pBdr>
          <w:top w:space="0" w:sz="0" w:val="nil"/>
          <w:left w:space="0" w:sz="0" w:val="nil"/>
          <w:bottom w:space="0" w:sz="0" w:val="nil"/>
          <w:right w:space="0" w:sz="0" w:val="nil"/>
          <w:between w:space="0" w:sz="0" w:val="nil"/>
        </w:pBdr>
        <w:spacing w:after="0" w:lineRule="auto"/>
        <w:ind w:left="1800" w:hanging="360"/>
        <w:rPr>
          <w:sz w:val="26"/>
          <w:szCs w:val="26"/>
        </w:rPr>
      </w:pPr>
      <w:r w:rsidDel="00000000" w:rsidR="00000000" w:rsidRPr="00000000">
        <w:rPr>
          <w:rFonts w:ascii="Times New Roman" w:cs="Times New Roman" w:eastAsia="Times New Roman" w:hAnsi="Times New Roman"/>
          <w:sz w:val="26"/>
          <w:szCs w:val="26"/>
          <w:rtl w:val="0"/>
        </w:rPr>
        <w:t xml:space="preserve">Xem thông tin chi tiết về sản phẩm</w:t>
      </w:r>
      <w:r w:rsidDel="00000000" w:rsidR="00000000" w:rsidRPr="00000000">
        <w:rPr>
          <w:rtl w:val="0"/>
        </w:rPr>
      </w:r>
    </w:p>
    <w:p w:rsidR="00000000" w:rsidDel="00000000" w:rsidP="00000000" w:rsidRDefault="00000000" w:rsidRPr="00000000" w14:paraId="000002C9">
      <w:pPr>
        <w:numPr>
          <w:ilvl w:val="0"/>
          <w:numId w:val="111"/>
        </w:numPr>
        <w:pBdr>
          <w:top w:space="0" w:sz="0" w:val="nil"/>
          <w:left w:space="0" w:sz="0" w:val="nil"/>
          <w:bottom w:space="0" w:sz="0" w:val="nil"/>
          <w:right w:space="0" w:sz="0" w:val="nil"/>
          <w:between w:space="0" w:sz="0" w:val="nil"/>
        </w:pBdr>
        <w:spacing w:after="0" w:lineRule="auto"/>
        <w:ind w:left="1800" w:hanging="360"/>
        <w:rPr>
          <w:sz w:val="26"/>
          <w:szCs w:val="26"/>
        </w:rPr>
      </w:pPr>
      <w:r w:rsidDel="00000000" w:rsidR="00000000" w:rsidRPr="00000000">
        <w:rPr>
          <w:rFonts w:ascii="Times New Roman" w:cs="Times New Roman" w:eastAsia="Times New Roman" w:hAnsi="Times New Roman"/>
          <w:sz w:val="26"/>
          <w:szCs w:val="26"/>
          <w:rtl w:val="0"/>
        </w:rPr>
        <w:t xml:space="preserve">Nút thêm vào giỏ hàng</w:t>
      </w:r>
      <w:r w:rsidDel="00000000" w:rsidR="00000000" w:rsidRPr="00000000">
        <w:rPr>
          <w:rtl w:val="0"/>
        </w:rPr>
      </w:r>
    </w:p>
    <w:p w:rsidR="00000000" w:rsidDel="00000000" w:rsidP="00000000" w:rsidRDefault="00000000" w:rsidRPr="00000000" w14:paraId="000002CA">
      <w:pPr>
        <w:numPr>
          <w:ilvl w:val="0"/>
          <w:numId w:val="111"/>
        </w:numPr>
        <w:pBdr>
          <w:top w:space="0" w:sz="0" w:val="nil"/>
          <w:left w:space="0" w:sz="0" w:val="nil"/>
          <w:bottom w:space="0" w:sz="0" w:val="nil"/>
          <w:right w:space="0" w:sz="0" w:val="nil"/>
          <w:between w:space="0" w:sz="0" w:val="nil"/>
        </w:pBdr>
        <w:ind w:left="1800" w:hanging="360"/>
        <w:rPr>
          <w:sz w:val="26"/>
          <w:szCs w:val="26"/>
        </w:rPr>
      </w:pPr>
      <w:r w:rsidDel="00000000" w:rsidR="00000000" w:rsidRPr="00000000">
        <w:rPr>
          <w:rFonts w:ascii="Times New Roman" w:cs="Times New Roman" w:eastAsia="Times New Roman" w:hAnsi="Times New Roman"/>
          <w:sz w:val="26"/>
          <w:szCs w:val="26"/>
          <w:rtl w:val="0"/>
        </w:rPr>
        <w:t xml:space="preserve">Hiển thị sản phẩm có liên quan</w:t>
      </w:r>
      <w:r w:rsidDel="00000000" w:rsidR="00000000" w:rsidRPr="00000000">
        <w:rPr>
          <w:rtl w:val="0"/>
        </w:rPr>
      </w:r>
    </w:p>
    <w:p w:rsidR="00000000" w:rsidDel="00000000" w:rsidP="00000000" w:rsidRDefault="00000000" w:rsidRPr="00000000" w14:paraId="000002CB">
      <w:pPr>
        <w:pStyle w:val="Heading3"/>
        <w:numPr>
          <w:ilvl w:val="0"/>
          <w:numId w:val="113"/>
        </w:numPr>
        <w:ind w:left="720" w:hanging="360"/>
        <w:rPr>
          <w:rFonts w:ascii="Times New Roman" w:cs="Times New Roman" w:eastAsia="Times New Roman" w:hAnsi="Times New Roman"/>
          <w:color w:val="000000"/>
          <w:sz w:val="30"/>
          <w:szCs w:val="30"/>
        </w:rPr>
      </w:pPr>
      <w:bookmarkStart w:colFirst="0" w:colLast="0" w:name="_heading=h.3rdcrjn" w:id="11"/>
      <w:bookmarkEnd w:id="11"/>
      <w:r w:rsidDel="00000000" w:rsidR="00000000" w:rsidRPr="00000000">
        <w:rPr>
          <w:rFonts w:ascii="Times New Roman" w:cs="Times New Roman" w:eastAsia="Times New Roman" w:hAnsi="Times New Roman"/>
          <w:color w:val="000000"/>
          <w:sz w:val="30"/>
          <w:szCs w:val="30"/>
          <w:rtl w:val="0"/>
        </w:rPr>
        <w:t xml:space="preserve">Trang tìm kiếm</w:t>
      </w:r>
    </w:p>
    <w:p w:rsidR="00000000" w:rsidDel="00000000" w:rsidP="00000000" w:rsidRDefault="00000000" w:rsidRPr="00000000" w14:paraId="000002CC">
      <w:pPr>
        <w:numPr>
          <w:ilvl w:val="0"/>
          <w:numId w:val="111"/>
        </w:numPr>
        <w:pBdr>
          <w:top w:space="0" w:sz="0" w:val="nil"/>
          <w:left w:space="0" w:sz="0" w:val="nil"/>
          <w:bottom w:space="0" w:sz="0" w:val="nil"/>
          <w:right w:space="0" w:sz="0" w:val="nil"/>
          <w:between w:space="0" w:sz="0" w:val="nil"/>
        </w:pBdr>
        <w:ind w:left="1800" w:hanging="360"/>
        <w:rPr>
          <w:sz w:val="26"/>
          <w:szCs w:val="26"/>
        </w:rPr>
      </w:pPr>
      <w:r w:rsidDel="00000000" w:rsidR="00000000" w:rsidRPr="00000000">
        <w:rPr>
          <w:rFonts w:ascii="Times New Roman" w:cs="Times New Roman" w:eastAsia="Times New Roman" w:hAnsi="Times New Roman"/>
          <w:sz w:val="26"/>
          <w:szCs w:val="26"/>
          <w:rtl w:val="0"/>
        </w:rPr>
        <w:t xml:space="preserve">Hiển thị tất cả danh sách sản phẩm có liên quan tới ký tự tìm kiếm</w:t>
      </w:r>
      <w:r w:rsidDel="00000000" w:rsidR="00000000" w:rsidRPr="00000000">
        <w:rPr>
          <w:rtl w:val="0"/>
        </w:rPr>
      </w:r>
    </w:p>
    <w:p w:rsidR="00000000" w:rsidDel="00000000" w:rsidP="00000000" w:rsidRDefault="00000000" w:rsidRPr="00000000" w14:paraId="000002CD">
      <w:pPr>
        <w:pStyle w:val="Heading3"/>
        <w:numPr>
          <w:ilvl w:val="0"/>
          <w:numId w:val="113"/>
        </w:numPr>
        <w:ind w:left="720" w:hanging="360"/>
        <w:rPr>
          <w:rFonts w:ascii="Times New Roman" w:cs="Times New Roman" w:eastAsia="Times New Roman" w:hAnsi="Times New Roman"/>
          <w:color w:val="000000"/>
          <w:sz w:val="30"/>
          <w:szCs w:val="30"/>
        </w:rPr>
      </w:pPr>
      <w:bookmarkStart w:colFirst="0" w:colLast="0" w:name="_heading=h.26in1rg" w:id="12"/>
      <w:bookmarkEnd w:id="12"/>
      <w:r w:rsidDel="00000000" w:rsidR="00000000" w:rsidRPr="00000000">
        <w:rPr>
          <w:rFonts w:ascii="Times New Roman" w:cs="Times New Roman" w:eastAsia="Times New Roman" w:hAnsi="Times New Roman"/>
          <w:color w:val="000000"/>
          <w:sz w:val="30"/>
          <w:szCs w:val="30"/>
          <w:rtl w:val="0"/>
        </w:rPr>
        <w:t xml:space="preserve">Trang giỏ hàng</w:t>
      </w:r>
    </w:p>
    <w:p w:rsidR="00000000" w:rsidDel="00000000" w:rsidP="00000000" w:rsidRDefault="00000000" w:rsidRPr="00000000" w14:paraId="000002CE">
      <w:pPr>
        <w:numPr>
          <w:ilvl w:val="0"/>
          <w:numId w:val="111"/>
        </w:numPr>
        <w:pBdr>
          <w:top w:space="0" w:sz="0" w:val="nil"/>
          <w:left w:space="0" w:sz="0" w:val="nil"/>
          <w:bottom w:space="0" w:sz="0" w:val="nil"/>
          <w:right w:space="0" w:sz="0" w:val="nil"/>
          <w:between w:space="0" w:sz="0" w:val="nil"/>
        </w:pBdr>
        <w:spacing w:after="0" w:lineRule="auto"/>
        <w:ind w:left="1800" w:hanging="360"/>
        <w:rPr>
          <w:sz w:val="26"/>
          <w:szCs w:val="26"/>
        </w:rPr>
      </w:pPr>
      <w:r w:rsidDel="00000000" w:rsidR="00000000" w:rsidRPr="00000000">
        <w:rPr>
          <w:rFonts w:ascii="Times New Roman" w:cs="Times New Roman" w:eastAsia="Times New Roman" w:hAnsi="Times New Roman"/>
          <w:sz w:val="26"/>
          <w:szCs w:val="26"/>
          <w:rtl w:val="0"/>
        </w:rPr>
        <w:t xml:space="preserve">Thông tin giao hàng</w:t>
      </w:r>
      <w:r w:rsidDel="00000000" w:rsidR="00000000" w:rsidRPr="00000000">
        <w:rPr>
          <w:rtl w:val="0"/>
        </w:rPr>
      </w:r>
    </w:p>
    <w:p w:rsidR="00000000" w:rsidDel="00000000" w:rsidP="00000000" w:rsidRDefault="00000000" w:rsidRPr="00000000" w14:paraId="000002CF">
      <w:pPr>
        <w:numPr>
          <w:ilvl w:val="0"/>
          <w:numId w:val="111"/>
        </w:numPr>
        <w:pBdr>
          <w:top w:space="0" w:sz="0" w:val="nil"/>
          <w:left w:space="0" w:sz="0" w:val="nil"/>
          <w:bottom w:space="0" w:sz="0" w:val="nil"/>
          <w:right w:space="0" w:sz="0" w:val="nil"/>
          <w:between w:space="0" w:sz="0" w:val="nil"/>
        </w:pBdr>
        <w:spacing w:after="0" w:lineRule="auto"/>
        <w:ind w:left="1800" w:hanging="360"/>
        <w:rPr>
          <w:sz w:val="26"/>
          <w:szCs w:val="26"/>
        </w:rPr>
      </w:pPr>
      <w:r w:rsidDel="00000000" w:rsidR="00000000" w:rsidRPr="00000000">
        <w:rPr>
          <w:rFonts w:ascii="Times New Roman" w:cs="Times New Roman" w:eastAsia="Times New Roman" w:hAnsi="Times New Roman"/>
          <w:sz w:val="26"/>
          <w:szCs w:val="26"/>
          <w:rtl w:val="0"/>
        </w:rPr>
        <w:t xml:space="preserve">Phương thức thanh toán</w:t>
      </w:r>
      <w:r w:rsidDel="00000000" w:rsidR="00000000" w:rsidRPr="00000000">
        <w:rPr>
          <w:rtl w:val="0"/>
        </w:rPr>
      </w:r>
    </w:p>
    <w:p w:rsidR="00000000" w:rsidDel="00000000" w:rsidP="00000000" w:rsidRDefault="00000000" w:rsidRPr="00000000" w14:paraId="000002D0">
      <w:pPr>
        <w:numPr>
          <w:ilvl w:val="0"/>
          <w:numId w:val="111"/>
        </w:numPr>
        <w:pBdr>
          <w:top w:space="0" w:sz="0" w:val="nil"/>
          <w:left w:space="0" w:sz="0" w:val="nil"/>
          <w:bottom w:space="0" w:sz="0" w:val="nil"/>
          <w:right w:space="0" w:sz="0" w:val="nil"/>
          <w:between w:space="0" w:sz="0" w:val="nil"/>
        </w:pBdr>
        <w:spacing w:after="0" w:lineRule="auto"/>
        <w:ind w:left="1800" w:hanging="360"/>
        <w:rPr>
          <w:sz w:val="26"/>
          <w:szCs w:val="26"/>
        </w:rPr>
      </w:pPr>
      <w:r w:rsidDel="00000000" w:rsidR="00000000" w:rsidRPr="00000000">
        <w:rPr>
          <w:rFonts w:ascii="Times New Roman" w:cs="Times New Roman" w:eastAsia="Times New Roman" w:hAnsi="Times New Roman"/>
          <w:sz w:val="26"/>
          <w:szCs w:val="26"/>
          <w:rtl w:val="0"/>
        </w:rPr>
        <w:t xml:space="preserve">Các sản phẩm trong giỏ hàng</w:t>
      </w:r>
      <w:r w:rsidDel="00000000" w:rsidR="00000000" w:rsidRPr="00000000">
        <w:rPr>
          <w:rtl w:val="0"/>
        </w:rPr>
      </w:r>
    </w:p>
    <w:p w:rsidR="00000000" w:rsidDel="00000000" w:rsidP="00000000" w:rsidRDefault="00000000" w:rsidRPr="00000000" w14:paraId="000002D1">
      <w:pPr>
        <w:numPr>
          <w:ilvl w:val="0"/>
          <w:numId w:val="111"/>
        </w:numPr>
        <w:pBdr>
          <w:top w:space="0" w:sz="0" w:val="nil"/>
          <w:left w:space="0" w:sz="0" w:val="nil"/>
          <w:bottom w:space="0" w:sz="0" w:val="nil"/>
          <w:right w:space="0" w:sz="0" w:val="nil"/>
          <w:between w:space="0" w:sz="0" w:val="nil"/>
        </w:pBdr>
        <w:spacing w:after="0" w:lineRule="auto"/>
        <w:ind w:left="1800" w:hanging="360"/>
        <w:rPr>
          <w:sz w:val="26"/>
          <w:szCs w:val="26"/>
        </w:rPr>
      </w:pPr>
      <w:r w:rsidDel="00000000" w:rsidR="00000000" w:rsidRPr="00000000">
        <w:rPr>
          <w:rFonts w:ascii="Times New Roman" w:cs="Times New Roman" w:eastAsia="Times New Roman" w:hAnsi="Times New Roman"/>
          <w:sz w:val="26"/>
          <w:szCs w:val="26"/>
          <w:rtl w:val="0"/>
        </w:rPr>
        <w:t xml:space="preserve">Mã giảm giá</w:t>
      </w:r>
      <w:r w:rsidDel="00000000" w:rsidR="00000000" w:rsidRPr="00000000">
        <w:rPr>
          <w:rtl w:val="0"/>
        </w:rPr>
      </w:r>
    </w:p>
    <w:p w:rsidR="00000000" w:rsidDel="00000000" w:rsidP="00000000" w:rsidRDefault="00000000" w:rsidRPr="00000000" w14:paraId="000002D2">
      <w:pPr>
        <w:numPr>
          <w:ilvl w:val="0"/>
          <w:numId w:val="111"/>
        </w:numPr>
        <w:pBdr>
          <w:top w:space="0" w:sz="0" w:val="nil"/>
          <w:left w:space="0" w:sz="0" w:val="nil"/>
          <w:bottom w:space="0" w:sz="0" w:val="nil"/>
          <w:right w:space="0" w:sz="0" w:val="nil"/>
          <w:between w:space="0" w:sz="0" w:val="nil"/>
        </w:pBdr>
        <w:ind w:left="1800" w:hanging="360"/>
        <w:rPr>
          <w:sz w:val="26"/>
          <w:szCs w:val="26"/>
        </w:rPr>
      </w:pPr>
      <w:r w:rsidDel="00000000" w:rsidR="00000000" w:rsidRPr="00000000">
        <w:rPr>
          <w:rFonts w:ascii="Times New Roman" w:cs="Times New Roman" w:eastAsia="Times New Roman" w:hAnsi="Times New Roman"/>
          <w:sz w:val="26"/>
          <w:szCs w:val="26"/>
          <w:rtl w:val="0"/>
        </w:rPr>
        <w:t xml:space="preserve">Đặt hàng</w:t>
      </w:r>
      <w:r w:rsidDel="00000000" w:rsidR="00000000" w:rsidRPr="00000000">
        <w:rPr>
          <w:rtl w:val="0"/>
        </w:rPr>
      </w:r>
    </w:p>
    <w:p w:rsidR="00000000" w:rsidDel="00000000" w:rsidP="00000000" w:rsidRDefault="00000000" w:rsidRPr="00000000" w14:paraId="000002D3">
      <w:pPr>
        <w:pStyle w:val="Heading3"/>
        <w:numPr>
          <w:ilvl w:val="0"/>
          <w:numId w:val="113"/>
        </w:numPr>
        <w:ind w:left="720" w:hanging="360"/>
        <w:rPr>
          <w:rFonts w:ascii="Times New Roman" w:cs="Times New Roman" w:eastAsia="Times New Roman" w:hAnsi="Times New Roman"/>
          <w:color w:val="000000"/>
          <w:sz w:val="30"/>
          <w:szCs w:val="30"/>
        </w:rPr>
      </w:pPr>
      <w:bookmarkStart w:colFirst="0" w:colLast="0" w:name="_heading=h.lnxbz9" w:id="13"/>
      <w:bookmarkEnd w:id="13"/>
      <w:r w:rsidDel="00000000" w:rsidR="00000000" w:rsidRPr="00000000">
        <w:rPr>
          <w:rFonts w:ascii="Times New Roman" w:cs="Times New Roman" w:eastAsia="Times New Roman" w:hAnsi="Times New Roman"/>
          <w:color w:val="000000"/>
          <w:sz w:val="30"/>
          <w:szCs w:val="30"/>
          <w:rtl w:val="0"/>
        </w:rPr>
        <w:t xml:space="preserve">Trang admin</w:t>
      </w:r>
    </w:p>
    <w:p w:rsidR="00000000" w:rsidDel="00000000" w:rsidP="00000000" w:rsidRDefault="00000000" w:rsidRPr="00000000" w14:paraId="000002D4">
      <w:pPr>
        <w:numPr>
          <w:ilvl w:val="0"/>
          <w:numId w:val="111"/>
        </w:numPr>
        <w:pBdr>
          <w:top w:space="0" w:sz="0" w:val="nil"/>
          <w:left w:space="0" w:sz="0" w:val="nil"/>
          <w:bottom w:space="0" w:sz="0" w:val="nil"/>
          <w:right w:space="0" w:sz="0" w:val="nil"/>
          <w:between w:space="0" w:sz="0" w:val="nil"/>
        </w:pBdr>
        <w:spacing w:after="0" w:lineRule="auto"/>
        <w:ind w:left="1800" w:hanging="360"/>
        <w:rPr>
          <w:sz w:val="26"/>
          <w:szCs w:val="26"/>
        </w:rPr>
      </w:pPr>
      <w:r w:rsidDel="00000000" w:rsidR="00000000" w:rsidRPr="00000000">
        <w:rPr>
          <w:rFonts w:ascii="Times New Roman" w:cs="Times New Roman" w:eastAsia="Times New Roman" w:hAnsi="Times New Roman"/>
          <w:sz w:val="26"/>
          <w:szCs w:val="26"/>
          <w:rtl w:val="0"/>
        </w:rPr>
        <w:t xml:space="preserve">Trang quản lý sản phẩm</w:t>
      </w:r>
      <w:r w:rsidDel="00000000" w:rsidR="00000000" w:rsidRPr="00000000">
        <w:rPr>
          <w:rtl w:val="0"/>
        </w:rPr>
      </w:r>
    </w:p>
    <w:p w:rsidR="00000000" w:rsidDel="00000000" w:rsidP="00000000" w:rsidRDefault="00000000" w:rsidRPr="00000000" w14:paraId="000002D5">
      <w:pPr>
        <w:numPr>
          <w:ilvl w:val="0"/>
          <w:numId w:val="4"/>
        </w:numPr>
        <w:pBdr>
          <w:top w:space="0" w:sz="0" w:val="nil"/>
          <w:left w:space="0" w:sz="0" w:val="nil"/>
          <w:bottom w:space="0" w:sz="0" w:val="nil"/>
          <w:right w:space="0" w:sz="0" w:val="nil"/>
          <w:between w:space="0" w:sz="0" w:val="nil"/>
        </w:pBdr>
        <w:spacing w:after="0" w:lineRule="auto"/>
        <w:ind w:left="2520" w:hanging="360"/>
        <w:rPr>
          <w:sz w:val="26"/>
          <w:szCs w:val="26"/>
        </w:rPr>
      </w:pPr>
      <w:r w:rsidDel="00000000" w:rsidR="00000000" w:rsidRPr="00000000">
        <w:rPr>
          <w:rFonts w:ascii="Times New Roman" w:cs="Times New Roman" w:eastAsia="Times New Roman" w:hAnsi="Times New Roman"/>
          <w:sz w:val="26"/>
          <w:szCs w:val="26"/>
          <w:rtl w:val="0"/>
        </w:rPr>
        <w:t xml:space="preserve">Trang thêm sản phẩm</w:t>
      </w:r>
      <w:r w:rsidDel="00000000" w:rsidR="00000000" w:rsidRPr="00000000">
        <w:rPr>
          <w:rtl w:val="0"/>
        </w:rPr>
      </w:r>
    </w:p>
    <w:p w:rsidR="00000000" w:rsidDel="00000000" w:rsidP="00000000" w:rsidRDefault="00000000" w:rsidRPr="00000000" w14:paraId="000002D6">
      <w:pPr>
        <w:numPr>
          <w:ilvl w:val="0"/>
          <w:numId w:val="4"/>
        </w:numPr>
        <w:pBdr>
          <w:top w:space="0" w:sz="0" w:val="nil"/>
          <w:left w:space="0" w:sz="0" w:val="nil"/>
          <w:bottom w:space="0" w:sz="0" w:val="nil"/>
          <w:right w:space="0" w:sz="0" w:val="nil"/>
          <w:between w:space="0" w:sz="0" w:val="nil"/>
        </w:pBdr>
        <w:spacing w:after="0" w:lineRule="auto"/>
        <w:ind w:left="2520" w:hanging="360"/>
        <w:rPr>
          <w:sz w:val="26"/>
          <w:szCs w:val="26"/>
        </w:rPr>
      </w:pPr>
      <w:r w:rsidDel="00000000" w:rsidR="00000000" w:rsidRPr="00000000">
        <w:rPr>
          <w:rFonts w:ascii="Times New Roman" w:cs="Times New Roman" w:eastAsia="Times New Roman" w:hAnsi="Times New Roman"/>
          <w:sz w:val="26"/>
          <w:szCs w:val="26"/>
          <w:rtl w:val="0"/>
        </w:rPr>
        <w:t xml:space="preserve">Trang cập nhật sản phẩm</w:t>
      </w:r>
      <w:r w:rsidDel="00000000" w:rsidR="00000000" w:rsidRPr="00000000">
        <w:rPr>
          <w:rtl w:val="0"/>
        </w:rPr>
      </w:r>
    </w:p>
    <w:p w:rsidR="00000000" w:rsidDel="00000000" w:rsidP="00000000" w:rsidRDefault="00000000" w:rsidRPr="00000000" w14:paraId="000002D7">
      <w:pPr>
        <w:numPr>
          <w:ilvl w:val="0"/>
          <w:numId w:val="111"/>
        </w:numPr>
        <w:pBdr>
          <w:top w:space="0" w:sz="0" w:val="nil"/>
          <w:left w:space="0" w:sz="0" w:val="nil"/>
          <w:bottom w:space="0" w:sz="0" w:val="nil"/>
          <w:right w:space="0" w:sz="0" w:val="nil"/>
          <w:between w:space="0" w:sz="0" w:val="nil"/>
        </w:pBdr>
        <w:spacing w:after="0" w:lineRule="auto"/>
        <w:ind w:left="1800" w:hanging="360"/>
        <w:rPr>
          <w:sz w:val="26"/>
          <w:szCs w:val="26"/>
        </w:rPr>
      </w:pPr>
      <w:r w:rsidDel="00000000" w:rsidR="00000000" w:rsidRPr="00000000">
        <w:rPr>
          <w:rFonts w:ascii="Times New Roman" w:cs="Times New Roman" w:eastAsia="Times New Roman" w:hAnsi="Times New Roman"/>
          <w:sz w:val="26"/>
          <w:szCs w:val="26"/>
          <w:rtl w:val="0"/>
        </w:rPr>
        <w:t xml:space="preserve">Trang quản lý user</w:t>
      </w:r>
      <w:r w:rsidDel="00000000" w:rsidR="00000000" w:rsidRPr="00000000">
        <w:rPr>
          <w:rtl w:val="0"/>
        </w:rPr>
      </w:r>
    </w:p>
    <w:p w:rsidR="00000000" w:rsidDel="00000000" w:rsidP="00000000" w:rsidRDefault="00000000" w:rsidRPr="00000000" w14:paraId="000002D8">
      <w:pPr>
        <w:numPr>
          <w:ilvl w:val="0"/>
          <w:numId w:val="118"/>
        </w:numPr>
        <w:pBdr>
          <w:top w:space="0" w:sz="0" w:val="nil"/>
          <w:left w:space="0" w:sz="0" w:val="nil"/>
          <w:bottom w:space="0" w:sz="0" w:val="nil"/>
          <w:right w:space="0" w:sz="0" w:val="nil"/>
          <w:between w:space="0" w:sz="0" w:val="nil"/>
        </w:pBdr>
        <w:spacing w:after="0" w:lineRule="auto"/>
        <w:ind w:left="2520" w:hanging="360"/>
        <w:rPr>
          <w:sz w:val="26"/>
          <w:szCs w:val="26"/>
        </w:rPr>
      </w:pPr>
      <w:r w:rsidDel="00000000" w:rsidR="00000000" w:rsidRPr="00000000">
        <w:rPr>
          <w:rFonts w:ascii="Times New Roman" w:cs="Times New Roman" w:eastAsia="Times New Roman" w:hAnsi="Times New Roman"/>
          <w:sz w:val="26"/>
          <w:szCs w:val="26"/>
          <w:rtl w:val="0"/>
        </w:rPr>
        <w:t xml:space="preserve">Trang thêm user</w:t>
      </w:r>
      <w:r w:rsidDel="00000000" w:rsidR="00000000" w:rsidRPr="00000000">
        <w:rPr>
          <w:rtl w:val="0"/>
        </w:rPr>
      </w:r>
    </w:p>
    <w:p w:rsidR="00000000" w:rsidDel="00000000" w:rsidP="00000000" w:rsidRDefault="00000000" w:rsidRPr="00000000" w14:paraId="000002D9">
      <w:pPr>
        <w:numPr>
          <w:ilvl w:val="0"/>
          <w:numId w:val="118"/>
        </w:numPr>
        <w:pBdr>
          <w:top w:space="0" w:sz="0" w:val="nil"/>
          <w:left w:space="0" w:sz="0" w:val="nil"/>
          <w:bottom w:space="0" w:sz="0" w:val="nil"/>
          <w:right w:space="0" w:sz="0" w:val="nil"/>
          <w:between w:space="0" w:sz="0" w:val="nil"/>
        </w:pBdr>
        <w:spacing w:after="0" w:lineRule="auto"/>
        <w:ind w:left="2520" w:hanging="360"/>
        <w:rPr>
          <w:sz w:val="26"/>
          <w:szCs w:val="26"/>
        </w:rPr>
      </w:pPr>
      <w:r w:rsidDel="00000000" w:rsidR="00000000" w:rsidRPr="00000000">
        <w:rPr>
          <w:rFonts w:ascii="Times New Roman" w:cs="Times New Roman" w:eastAsia="Times New Roman" w:hAnsi="Times New Roman"/>
          <w:sz w:val="26"/>
          <w:szCs w:val="26"/>
          <w:rtl w:val="0"/>
        </w:rPr>
        <w:t xml:space="preserve">Trang cập nhật user</w:t>
      </w:r>
      <w:r w:rsidDel="00000000" w:rsidR="00000000" w:rsidRPr="00000000">
        <w:rPr>
          <w:rtl w:val="0"/>
        </w:rPr>
      </w:r>
    </w:p>
    <w:p w:rsidR="00000000" w:rsidDel="00000000" w:rsidP="00000000" w:rsidRDefault="00000000" w:rsidRPr="00000000" w14:paraId="000002DA">
      <w:pPr>
        <w:numPr>
          <w:ilvl w:val="0"/>
          <w:numId w:val="111"/>
        </w:numPr>
        <w:pBdr>
          <w:top w:space="0" w:sz="0" w:val="nil"/>
          <w:left w:space="0" w:sz="0" w:val="nil"/>
          <w:bottom w:space="0" w:sz="0" w:val="nil"/>
          <w:right w:space="0" w:sz="0" w:val="nil"/>
          <w:between w:space="0" w:sz="0" w:val="nil"/>
        </w:pBdr>
        <w:spacing w:after="0" w:lineRule="auto"/>
        <w:ind w:left="1800" w:hanging="360"/>
        <w:rPr>
          <w:sz w:val="26"/>
          <w:szCs w:val="26"/>
        </w:rPr>
      </w:pPr>
      <w:r w:rsidDel="00000000" w:rsidR="00000000" w:rsidRPr="00000000">
        <w:rPr>
          <w:rFonts w:ascii="Times New Roman" w:cs="Times New Roman" w:eastAsia="Times New Roman" w:hAnsi="Times New Roman"/>
          <w:sz w:val="26"/>
          <w:szCs w:val="26"/>
          <w:rtl w:val="0"/>
        </w:rPr>
        <w:t xml:space="preserve">Trang quản lý loại sản phẩm</w:t>
      </w:r>
      <w:r w:rsidDel="00000000" w:rsidR="00000000" w:rsidRPr="00000000">
        <w:rPr>
          <w:rtl w:val="0"/>
        </w:rPr>
      </w:r>
    </w:p>
    <w:p w:rsidR="00000000" w:rsidDel="00000000" w:rsidP="00000000" w:rsidRDefault="00000000" w:rsidRPr="00000000" w14:paraId="000002DB">
      <w:pPr>
        <w:numPr>
          <w:ilvl w:val="0"/>
          <w:numId w:val="107"/>
        </w:numPr>
        <w:pBdr>
          <w:top w:space="0" w:sz="0" w:val="nil"/>
          <w:left w:space="0" w:sz="0" w:val="nil"/>
          <w:bottom w:space="0" w:sz="0" w:val="nil"/>
          <w:right w:space="0" w:sz="0" w:val="nil"/>
          <w:between w:space="0" w:sz="0" w:val="nil"/>
        </w:pBdr>
        <w:spacing w:after="0" w:lineRule="auto"/>
        <w:ind w:left="2520" w:hanging="360"/>
        <w:rPr>
          <w:sz w:val="26"/>
          <w:szCs w:val="26"/>
        </w:rPr>
      </w:pPr>
      <w:r w:rsidDel="00000000" w:rsidR="00000000" w:rsidRPr="00000000">
        <w:rPr>
          <w:rFonts w:ascii="Times New Roman" w:cs="Times New Roman" w:eastAsia="Times New Roman" w:hAnsi="Times New Roman"/>
          <w:sz w:val="26"/>
          <w:szCs w:val="26"/>
          <w:rtl w:val="0"/>
        </w:rPr>
        <w:t xml:space="preserve">Trang thêm loại sản phẩm</w:t>
      </w:r>
      <w:r w:rsidDel="00000000" w:rsidR="00000000" w:rsidRPr="00000000">
        <w:rPr>
          <w:rtl w:val="0"/>
        </w:rPr>
      </w:r>
    </w:p>
    <w:p w:rsidR="00000000" w:rsidDel="00000000" w:rsidP="00000000" w:rsidRDefault="00000000" w:rsidRPr="00000000" w14:paraId="000002DC">
      <w:pPr>
        <w:numPr>
          <w:ilvl w:val="0"/>
          <w:numId w:val="107"/>
        </w:numPr>
        <w:pBdr>
          <w:top w:space="0" w:sz="0" w:val="nil"/>
          <w:left w:space="0" w:sz="0" w:val="nil"/>
          <w:bottom w:space="0" w:sz="0" w:val="nil"/>
          <w:right w:space="0" w:sz="0" w:val="nil"/>
          <w:between w:space="0" w:sz="0" w:val="nil"/>
        </w:pBdr>
        <w:spacing w:after="0" w:lineRule="auto"/>
        <w:ind w:left="2520" w:hanging="360"/>
        <w:rPr>
          <w:sz w:val="26"/>
          <w:szCs w:val="26"/>
        </w:rPr>
      </w:pPr>
      <w:r w:rsidDel="00000000" w:rsidR="00000000" w:rsidRPr="00000000">
        <w:rPr>
          <w:rFonts w:ascii="Times New Roman" w:cs="Times New Roman" w:eastAsia="Times New Roman" w:hAnsi="Times New Roman"/>
          <w:sz w:val="26"/>
          <w:szCs w:val="26"/>
          <w:rtl w:val="0"/>
        </w:rPr>
        <w:t xml:space="preserve">Trang cập nhật sản phẩm</w:t>
      </w:r>
      <w:r w:rsidDel="00000000" w:rsidR="00000000" w:rsidRPr="00000000">
        <w:rPr>
          <w:rtl w:val="0"/>
        </w:rPr>
      </w:r>
    </w:p>
    <w:p w:rsidR="00000000" w:rsidDel="00000000" w:rsidP="00000000" w:rsidRDefault="00000000" w:rsidRPr="00000000" w14:paraId="000002DD">
      <w:pPr>
        <w:numPr>
          <w:ilvl w:val="0"/>
          <w:numId w:val="111"/>
        </w:numPr>
        <w:pBdr>
          <w:top w:space="0" w:sz="0" w:val="nil"/>
          <w:left w:space="0" w:sz="0" w:val="nil"/>
          <w:bottom w:space="0" w:sz="0" w:val="nil"/>
          <w:right w:space="0" w:sz="0" w:val="nil"/>
          <w:between w:space="0" w:sz="0" w:val="nil"/>
        </w:pBdr>
        <w:spacing w:after="0" w:lineRule="auto"/>
        <w:ind w:left="1800" w:hanging="360"/>
        <w:rPr>
          <w:sz w:val="26"/>
          <w:szCs w:val="26"/>
        </w:rPr>
      </w:pPr>
      <w:r w:rsidDel="00000000" w:rsidR="00000000" w:rsidRPr="00000000">
        <w:rPr>
          <w:rFonts w:ascii="Times New Roman" w:cs="Times New Roman" w:eastAsia="Times New Roman" w:hAnsi="Times New Roman"/>
          <w:sz w:val="26"/>
          <w:szCs w:val="26"/>
          <w:rtl w:val="0"/>
        </w:rPr>
        <w:t xml:space="preserve">Trang quản lý hãng sản phẩm</w:t>
      </w:r>
      <w:r w:rsidDel="00000000" w:rsidR="00000000" w:rsidRPr="00000000">
        <w:rPr>
          <w:rtl w:val="0"/>
        </w:rPr>
      </w:r>
    </w:p>
    <w:p w:rsidR="00000000" w:rsidDel="00000000" w:rsidP="00000000" w:rsidRDefault="00000000" w:rsidRPr="00000000" w14:paraId="000002DE">
      <w:pPr>
        <w:numPr>
          <w:ilvl w:val="0"/>
          <w:numId w:val="110"/>
        </w:numPr>
        <w:pBdr>
          <w:top w:space="0" w:sz="0" w:val="nil"/>
          <w:left w:space="0" w:sz="0" w:val="nil"/>
          <w:bottom w:space="0" w:sz="0" w:val="nil"/>
          <w:right w:space="0" w:sz="0" w:val="nil"/>
          <w:between w:space="0" w:sz="0" w:val="nil"/>
        </w:pBdr>
        <w:spacing w:after="0" w:lineRule="auto"/>
        <w:ind w:left="2520" w:hanging="360"/>
        <w:rPr>
          <w:sz w:val="26"/>
          <w:szCs w:val="26"/>
        </w:rPr>
      </w:pPr>
      <w:r w:rsidDel="00000000" w:rsidR="00000000" w:rsidRPr="00000000">
        <w:rPr>
          <w:rFonts w:ascii="Times New Roman" w:cs="Times New Roman" w:eastAsia="Times New Roman" w:hAnsi="Times New Roman"/>
          <w:sz w:val="26"/>
          <w:szCs w:val="26"/>
          <w:rtl w:val="0"/>
        </w:rPr>
        <w:t xml:space="preserve">Trang quản lý sản phẩm</w:t>
      </w:r>
      <w:r w:rsidDel="00000000" w:rsidR="00000000" w:rsidRPr="00000000">
        <w:rPr>
          <w:rtl w:val="0"/>
        </w:rPr>
      </w:r>
    </w:p>
    <w:p w:rsidR="00000000" w:rsidDel="00000000" w:rsidP="00000000" w:rsidRDefault="00000000" w:rsidRPr="00000000" w14:paraId="000002DF">
      <w:pPr>
        <w:numPr>
          <w:ilvl w:val="0"/>
          <w:numId w:val="110"/>
        </w:numPr>
        <w:pBdr>
          <w:top w:space="0" w:sz="0" w:val="nil"/>
          <w:left w:space="0" w:sz="0" w:val="nil"/>
          <w:bottom w:space="0" w:sz="0" w:val="nil"/>
          <w:right w:space="0" w:sz="0" w:val="nil"/>
          <w:between w:space="0" w:sz="0" w:val="nil"/>
        </w:pBdr>
        <w:spacing w:after="0" w:lineRule="auto"/>
        <w:ind w:left="2520" w:hanging="360"/>
        <w:rPr>
          <w:sz w:val="26"/>
          <w:szCs w:val="26"/>
        </w:rPr>
      </w:pPr>
      <w:r w:rsidDel="00000000" w:rsidR="00000000" w:rsidRPr="00000000">
        <w:rPr>
          <w:rFonts w:ascii="Times New Roman" w:cs="Times New Roman" w:eastAsia="Times New Roman" w:hAnsi="Times New Roman"/>
          <w:sz w:val="26"/>
          <w:szCs w:val="26"/>
          <w:rtl w:val="0"/>
        </w:rPr>
        <w:t xml:space="preserve">Trang cập nhật hãng sản phẩm</w:t>
      </w:r>
      <w:r w:rsidDel="00000000" w:rsidR="00000000" w:rsidRPr="00000000">
        <w:rPr>
          <w:rtl w:val="0"/>
        </w:rPr>
      </w:r>
    </w:p>
    <w:p w:rsidR="00000000" w:rsidDel="00000000" w:rsidP="00000000" w:rsidRDefault="00000000" w:rsidRPr="00000000" w14:paraId="000002E0">
      <w:pPr>
        <w:numPr>
          <w:ilvl w:val="0"/>
          <w:numId w:val="111"/>
        </w:numPr>
        <w:pBdr>
          <w:top w:space="0" w:sz="0" w:val="nil"/>
          <w:left w:space="0" w:sz="0" w:val="nil"/>
          <w:bottom w:space="0" w:sz="0" w:val="nil"/>
          <w:right w:space="0" w:sz="0" w:val="nil"/>
          <w:between w:space="0" w:sz="0" w:val="nil"/>
        </w:pBdr>
        <w:spacing w:after="0" w:lineRule="auto"/>
        <w:ind w:left="1800" w:hanging="360"/>
        <w:rPr>
          <w:sz w:val="26"/>
          <w:szCs w:val="26"/>
        </w:rPr>
      </w:pPr>
      <w:r w:rsidDel="00000000" w:rsidR="00000000" w:rsidRPr="00000000">
        <w:rPr>
          <w:rFonts w:ascii="Times New Roman" w:cs="Times New Roman" w:eastAsia="Times New Roman" w:hAnsi="Times New Roman"/>
          <w:sz w:val="26"/>
          <w:szCs w:val="26"/>
          <w:rtl w:val="0"/>
        </w:rPr>
        <w:t xml:space="preserve">Trang quản lý khuyến mãi</w:t>
      </w:r>
      <w:r w:rsidDel="00000000" w:rsidR="00000000" w:rsidRPr="00000000">
        <w:rPr>
          <w:rtl w:val="0"/>
        </w:rPr>
      </w:r>
    </w:p>
    <w:p w:rsidR="00000000" w:rsidDel="00000000" w:rsidP="00000000" w:rsidRDefault="00000000" w:rsidRPr="00000000" w14:paraId="000002E1">
      <w:pPr>
        <w:numPr>
          <w:ilvl w:val="0"/>
          <w:numId w:val="110"/>
        </w:numPr>
        <w:pBdr>
          <w:top w:space="0" w:sz="0" w:val="nil"/>
          <w:left w:space="0" w:sz="0" w:val="nil"/>
          <w:bottom w:space="0" w:sz="0" w:val="nil"/>
          <w:right w:space="0" w:sz="0" w:val="nil"/>
          <w:between w:space="0" w:sz="0" w:val="nil"/>
        </w:pBdr>
        <w:spacing w:after="0" w:lineRule="auto"/>
        <w:ind w:left="2520" w:hanging="360"/>
        <w:rPr>
          <w:sz w:val="26"/>
          <w:szCs w:val="26"/>
        </w:rPr>
      </w:pPr>
      <w:r w:rsidDel="00000000" w:rsidR="00000000" w:rsidRPr="00000000">
        <w:rPr>
          <w:rFonts w:ascii="Times New Roman" w:cs="Times New Roman" w:eastAsia="Times New Roman" w:hAnsi="Times New Roman"/>
          <w:sz w:val="26"/>
          <w:szCs w:val="26"/>
          <w:rtl w:val="0"/>
        </w:rPr>
        <w:t xml:space="preserve">Trang thêm khuyến mãi</w:t>
      </w:r>
      <w:r w:rsidDel="00000000" w:rsidR="00000000" w:rsidRPr="00000000">
        <w:rPr>
          <w:rtl w:val="0"/>
        </w:rPr>
      </w:r>
    </w:p>
    <w:p w:rsidR="00000000" w:rsidDel="00000000" w:rsidP="00000000" w:rsidRDefault="00000000" w:rsidRPr="00000000" w14:paraId="000002E2">
      <w:pPr>
        <w:numPr>
          <w:ilvl w:val="0"/>
          <w:numId w:val="110"/>
        </w:numPr>
        <w:pBdr>
          <w:top w:space="0" w:sz="0" w:val="nil"/>
          <w:left w:space="0" w:sz="0" w:val="nil"/>
          <w:bottom w:space="0" w:sz="0" w:val="nil"/>
          <w:right w:space="0" w:sz="0" w:val="nil"/>
          <w:between w:space="0" w:sz="0" w:val="nil"/>
        </w:pBdr>
        <w:spacing w:after="0" w:lineRule="auto"/>
        <w:ind w:left="2520" w:hanging="360"/>
        <w:rPr>
          <w:sz w:val="26"/>
          <w:szCs w:val="26"/>
        </w:rPr>
      </w:pPr>
      <w:r w:rsidDel="00000000" w:rsidR="00000000" w:rsidRPr="00000000">
        <w:rPr>
          <w:rFonts w:ascii="Times New Roman" w:cs="Times New Roman" w:eastAsia="Times New Roman" w:hAnsi="Times New Roman"/>
          <w:sz w:val="26"/>
          <w:szCs w:val="26"/>
          <w:rtl w:val="0"/>
        </w:rPr>
        <w:t xml:space="preserve">Trang cập nhật khuyến mãi</w:t>
      </w:r>
      <w:r w:rsidDel="00000000" w:rsidR="00000000" w:rsidRPr="00000000">
        <w:rPr>
          <w:rtl w:val="0"/>
        </w:rPr>
      </w:r>
    </w:p>
    <w:p w:rsidR="00000000" w:rsidDel="00000000" w:rsidP="00000000" w:rsidRDefault="00000000" w:rsidRPr="00000000" w14:paraId="000002E3">
      <w:pPr>
        <w:numPr>
          <w:ilvl w:val="0"/>
          <w:numId w:val="111"/>
        </w:numPr>
        <w:pBdr>
          <w:top w:space="0" w:sz="0" w:val="nil"/>
          <w:left w:space="0" w:sz="0" w:val="nil"/>
          <w:bottom w:space="0" w:sz="0" w:val="nil"/>
          <w:right w:space="0" w:sz="0" w:val="nil"/>
          <w:between w:space="0" w:sz="0" w:val="nil"/>
        </w:pBdr>
        <w:spacing w:after="0" w:lineRule="auto"/>
        <w:ind w:left="1800" w:hanging="360"/>
        <w:rPr>
          <w:sz w:val="26"/>
          <w:szCs w:val="26"/>
        </w:rPr>
      </w:pPr>
      <w:r w:rsidDel="00000000" w:rsidR="00000000" w:rsidRPr="00000000">
        <w:rPr>
          <w:rFonts w:ascii="Times New Roman" w:cs="Times New Roman" w:eastAsia="Times New Roman" w:hAnsi="Times New Roman"/>
          <w:sz w:val="26"/>
          <w:szCs w:val="26"/>
          <w:rtl w:val="0"/>
        </w:rPr>
        <w:t xml:space="preserve">Trang quản lý vận chuyển</w:t>
      </w:r>
      <w:r w:rsidDel="00000000" w:rsidR="00000000" w:rsidRPr="00000000">
        <w:rPr>
          <w:rtl w:val="0"/>
        </w:rPr>
      </w:r>
    </w:p>
    <w:p w:rsidR="00000000" w:rsidDel="00000000" w:rsidP="00000000" w:rsidRDefault="00000000" w:rsidRPr="00000000" w14:paraId="000002E4">
      <w:pPr>
        <w:numPr>
          <w:ilvl w:val="0"/>
          <w:numId w:val="110"/>
        </w:numPr>
        <w:pBdr>
          <w:top w:space="0" w:sz="0" w:val="nil"/>
          <w:left w:space="0" w:sz="0" w:val="nil"/>
          <w:bottom w:space="0" w:sz="0" w:val="nil"/>
          <w:right w:space="0" w:sz="0" w:val="nil"/>
          <w:between w:space="0" w:sz="0" w:val="nil"/>
        </w:pBdr>
        <w:spacing w:after="0" w:lineRule="auto"/>
        <w:ind w:left="2520" w:hanging="360"/>
        <w:rPr>
          <w:sz w:val="26"/>
          <w:szCs w:val="26"/>
        </w:rPr>
      </w:pPr>
      <w:r w:rsidDel="00000000" w:rsidR="00000000" w:rsidRPr="00000000">
        <w:rPr>
          <w:rFonts w:ascii="Times New Roman" w:cs="Times New Roman" w:eastAsia="Times New Roman" w:hAnsi="Times New Roman"/>
          <w:sz w:val="26"/>
          <w:szCs w:val="26"/>
          <w:rtl w:val="0"/>
        </w:rPr>
        <w:t xml:space="preserve">Trang thêm đơn vị vận chuyển</w:t>
      </w:r>
      <w:r w:rsidDel="00000000" w:rsidR="00000000" w:rsidRPr="00000000">
        <w:rPr>
          <w:rtl w:val="0"/>
        </w:rPr>
      </w:r>
    </w:p>
    <w:p w:rsidR="00000000" w:rsidDel="00000000" w:rsidP="00000000" w:rsidRDefault="00000000" w:rsidRPr="00000000" w14:paraId="000002E5">
      <w:pPr>
        <w:numPr>
          <w:ilvl w:val="0"/>
          <w:numId w:val="110"/>
        </w:numPr>
        <w:pBdr>
          <w:top w:space="0" w:sz="0" w:val="nil"/>
          <w:left w:space="0" w:sz="0" w:val="nil"/>
          <w:bottom w:space="0" w:sz="0" w:val="nil"/>
          <w:right w:space="0" w:sz="0" w:val="nil"/>
          <w:between w:space="0" w:sz="0" w:val="nil"/>
        </w:pBdr>
        <w:ind w:left="2520" w:hanging="360"/>
        <w:rPr>
          <w:sz w:val="26"/>
          <w:szCs w:val="26"/>
        </w:rPr>
      </w:pPr>
      <w:r w:rsidDel="00000000" w:rsidR="00000000" w:rsidRPr="00000000">
        <w:rPr>
          <w:rFonts w:ascii="Times New Roman" w:cs="Times New Roman" w:eastAsia="Times New Roman" w:hAnsi="Times New Roman"/>
          <w:sz w:val="26"/>
          <w:szCs w:val="26"/>
          <w:rtl w:val="0"/>
        </w:rPr>
        <w:t xml:space="preserve">Trang cập nhật đơn vị vận chuyển</w:t>
      </w:r>
      <w:r w:rsidDel="00000000" w:rsidR="00000000" w:rsidRPr="00000000">
        <w:rPr>
          <w:rtl w:val="0"/>
        </w:rPr>
      </w:r>
    </w:p>
    <w:p w:rsidR="00000000" w:rsidDel="00000000" w:rsidP="00000000" w:rsidRDefault="00000000" w:rsidRPr="00000000" w14:paraId="000002E6">
      <w:pPr>
        <w:pStyle w:val="Heading2"/>
        <w:numPr>
          <w:ilvl w:val="0"/>
          <w:numId w:val="52"/>
        </w:numPr>
        <w:ind w:left="720" w:hanging="360"/>
        <w:rPr>
          <w:color w:val="000000"/>
        </w:rPr>
      </w:pPr>
      <w:bookmarkStart w:colFirst="0" w:colLast="0" w:name="_heading=h.35nkun2" w:id="14"/>
      <w:bookmarkEnd w:id="14"/>
      <w:r w:rsidDel="00000000" w:rsidR="00000000" w:rsidRPr="00000000">
        <w:br w:type="page"/>
      </w:r>
      <w:r w:rsidDel="00000000" w:rsidR="00000000" w:rsidRPr="00000000">
        <w:rPr>
          <w:color w:val="000000"/>
          <w:rtl w:val="0"/>
        </w:rPr>
        <w:t xml:space="preserve"> </w:t>
      </w:r>
      <w:r w:rsidDel="00000000" w:rsidR="00000000" w:rsidRPr="00000000">
        <w:rPr>
          <w:color w:val="000000"/>
          <w:sz w:val="30"/>
          <w:szCs w:val="30"/>
          <w:rtl w:val="0"/>
        </w:rPr>
        <w:t xml:space="preserve">Lược đồ quan hệ</w:t>
      </w:r>
      <w:r w:rsidDel="00000000" w:rsidR="00000000" w:rsidRPr="00000000">
        <w:rPr>
          <w:rtl w:val="0"/>
        </w:rPr>
      </w:r>
    </w:p>
    <w:p w:rsidR="00000000" w:rsidDel="00000000" w:rsidP="00000000" w:rsidRDefault="00000000" w:rsidRPr="00000000" w14:paraId="000002E7">
      <w:pPr>
        <w:pStyle w:val="Heading3"/>
        <w:numPr>
          <w:ilvl w:val="0"/>
          <w:numId w:val="53"/>
        </w:numPr>
        <w:ind w:left="992" w:hanging="566"/>
        <w:rPr>
          <w:rFonts w:ascii="Times New Roman" w:cs="Times New Roman" w:eastAsia="Times New Roman" w:hAnsi="Times New Roman"/>
          <w:color w:val="000000"/>
          <w:sz w:val="30"/>
          <w:szCs w:val="30"/>
        </w:rPr>
      </w:pPr>
      <w:bookmarkStart w:colFirst="0" w:colLast="0" w:name="_heading=h.1ksv4uv" w:id="15"/>
      <w:bookmarkEnd w:id="15"/>
      <w:r w:rsidDel="00000000" w:rsidR="00000000" w:rsidRPr="00000000">
        <w:rPr>
          <w:rFonts w:ascii="Times New Roman" w:cs="Times New Roman" w:eastAsia="Times New Roman" w:hAnsi="Times New Roman"/>
          <w:color w:val="000000"/>
          <w:sz w:val="30"/>
          <w:szCs w:val="30"/>
          <w:rtl w:val="0"/>
        </w:rPr>
        <w:t xml:space="preserve">Lược đồ ERD</w:t>
      </w:r>
    </w:p>
    <w:p w:rsidR="00000000" w:rsidDel="00000000" w:rsidP="00000000" w:rsidRDefault="00000000" w:rsidRPr="00000000" w14:paraId="000002E8">
      <w:pPr>
        <w:keepNext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71800"/>
            <wp:effectExtent b="0" l="0" r="0" t="0"/>
            <wp:docPr id="261" name="image116.png"/>
            <a:graphic>
              <a:graphicData uri="http://schemas.openxmlformats.org/drawingml/2006/picture">
                <pic:pic>
                  <pic:nvPicPr>
                    <pic:cNvPr id="0" name="image116.png"/>
                    <pic:cNvPicPr preferRelativeResize="0"/>
                  </pic:nvPicPr>
                  <pic:blipFill>
                    <a:blip r:embed="rId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6"/>
          <w:szCs w:val="26"/>
        </w:rPr>
      </w:pPr>
      <w:bookmarkStart w:colFirst="0" w:colLast="0" w:name="_heading=h.44sinio" w:id="16"/>
      <w:bookmarkEnd w:id="16"/>
      <w:r w:rsidDel="00000000" w:rsidR="00000000" w:rsidRPr="00000000">
        <w:rPr>
          <w:rFonts w:ascii="Times New Roman" w:cs="Times New Roman" w:eastAsia="Times New Roman" w:hAnsi="Times New Roman"/>
          <w:i w:val="1"/>
          <w:sz w:val="26"/>
          <w:szCs w:val="26"/>
          <w:rtl w:val="0"/>
        </w:rPr>
        <w:t xml:space="preserve">Hình 1: Lược đồ ERD</w:t>
      </w:r>
      <w:r w:rsidDel="00000000" w:rsidR="00000000" w:rsidRPr="00000000">
        <w:rPr>
          <w:rtl w:val="0"/>
        </w:rPr>
      </w:r>
    </w:p>
    <w:p w:rsidR="00000000" w:rsidDel="00000000" w:rsidP="00000000" w:rsidRDefault="00000000" w:rsidRPr="00000000" w14:paraId="000002EA">
      <w:pPr>
        <w:pStyle w:val="Heading3"/>
        <w:numPr>
          <w:ilvl w:val="0"/>
          <w:numId w:val="3"/>
        </w:numPr>
        <w:ind w:left="992" w:hanging="566"/>
        <w:rPr>
          <w:rFonts w:ascii="Times New Roman" w:cs="Times New Roman" w:eastAsia="Times New Roman" w:hAnsi="Times New Roman"/>
          <w:color w:val="000000"/>
          <w:sz w:val="30"/>
          <w:szCs w:val="30"/>
        </w:rPr>
      </w:pPr>
      <w:bookmarkStart w:colFirst="0" w:colLast="0" w:name="_heading=h.2jxsxqh" w:id="17"/>
      <w:bookmarkEnd w:id="17"/>
      <w:r w:rsidDel="00000000" w:rsidR="00000000" w:rsidRPr="00000000">
        <w:rPr>
          <w:rFonts w:ascii="Times New Roman" w:cs="Times New Roman" w:eastAsia="Times New Roman" w:hAnsi="Times New Roman"/>
          <w:color w:val="000000"/>
          <w:sz w:val="30"/>
          <w:szCs w:val="30"/>
          <w:rtl w:val="0"/>
        </w:rPr>
        <w:t xml:space="preserve">Mô tả các bảng</w:t>
      </w:r>
    </w:p>
    <w:p w:rsidR="00000000" w:rsidDel="00000000" w:rsidP="00000000" w:rsidRDefault="00000000" w:rsidRPr="00000000" w14:paraId="000002EB">
      <w:pPr>
        <w:numPr>
          <w:ilvl w:val="1"/>
          <w:numId w:val="119"/>
        </w:numPr>
        <w:pBdr>
          <w:top w:space="0" w:sz="0" w:val="nil"/>
          <w:left w:space="0" w:sz="0" w:val="nil"/>
          <w:bottom w:space="0" w:sz="0" w:val="nil"/>
          <w:right w:space="0" w:sz="0" w:val="nil"/>
          <w:between w:space="0" w:sz="0" w:val="nil"/>
        </w:pBdr>
        <w:ind w:left="2160" w:hanging="720"/>
        <w:rPr>
          <w:rFonts w:ascii="Times New Roman" w:cs="Times New Roman" w:eastAsia="Times New Roman" w:hAnsi="Times New Roman"/>
          <w:sz w:val="28"/>
          <w:szCs w:val="28"/>
        </w:rPr>
      </w:pPr>
      <w:bookmarkStart w:colFirst="0" w:colLast="0" w:name="_heading=h.z337ya" w:id="18"/>
      <w:bookmarkEnd w:id="18"/>
      <w:r w:rsidDel="00000000" w:rsidR="00000000" w:rsidRPr="00000000">
        <w:rPr>
          <w:rFonts w:ascii="Times New Roman" w:cs="Times New Roman" w:eastAsia="Times New Roman" w:hAnsi="Times New Roman"/>
          <w:sz w:val="28"/>
          <w:szCs w:val="28"/>
          <w:rtl w:val="0"/>
        </w:rPr>
        <w:t xml:space="preserve">Bảng user</w:t>
      </w:r>
    </w:p>
    <w:tbl>
      <w:tblPr>
        <w:tblStyle w:val="Table9"/>
        <w:tblW w:w="90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2145"/>
        <w:gridCol w:w="2325"/>
        <w:gridCol w:w="2055"/>
        <w:gridCol w:w="1620"/>
        <w:tblGridChange w:id="0">
          <w:tblGrid>
            <w:gridCol w:w="870"/>
            <w:gridCol w:w="2145"/>
            <w:gridCol w:w="2325"/>
            <w:gridCol w:w="2055"/>
            <w:gridCol w:w="1620"/>
          </w:tblGrid>
        </w:tblGridChange>
      </w:tblGrid>
      <w:tr>
        <w:trPr>
          <w:cantSplit w:val="0"/>
          <w:tblHeader w:val="0"/>
        </w:trPr>
        <w:tc>
          <w:tcPr>
            <w:vAlign w:val="center"/>
          </w:tcPr>
          <w:p w:rsidR="00000000" w:rsidDel="00000000" w:rsidP="00000000" w:rsidRDefault="00000000" w:rsidRPr="00000000" w14:paraId="000002EC">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vAlign w:val="center"/>
          </w:tcPr>
          <w:p w:rsidR="00000000" w:rsidDel="00000000" w:rsidP="00000000" w:rsidRDefault="00000000" w:rsidRPr="00000000" w14:paraId="000002ED">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vAlign w:val="center"/>
          </w:tcPr>
          <w:p w:rsidR="00000000" w:rsidDel="00000000" w:rsidP="00000000" w:rsidRDefault="00000000" w:rsidRPr="00000000" w14:paraId="000002EE">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vAlign w:val="center"/>
          </w:tcPr>
          <w:p w:rsidR="00000000" w:rsidDel="00000000" w:rsidP="00000000" w:rsidRDefault="00000000" w:rsidRPr="00000000" w14:paraId="000002EF">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Null</w:t>
            </w:r>
          </w:p>
        </w:tc>
        <w:tc>
          <w:tcPr>
            <w:vAlign w:val="center"/>
          </w:tcPr>
          <w:p w:rsidR="00000000" w:rsidDel="00000000" w:rsidP="00000000" w:rsidRDefault="00000000" w:rsidRPr="00000000" w14:paraId="000002F0">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Mặc định</w:t>
            </w:r>
          </w:p>
        </w:tc>
      </w:tr>
      <w:tr>
        <w:trPr>
          <w:cantSplit w:val="0"/>
          <w:trHeight w:val="495" w:hRule="atLeast"/>
          <w:tblHeader w:val="0"/>
        </w:trPr>
        <w:tc>
          <w:tcPr>
            <w:vAlign w:val="center"/>
          </w:tcPr>
          <w:p w:rsidR="00000000" w:rsidDel="00000000" w:rsidP="00000000" w:rsidRDefault="00000000" w:rsidRPr="00000000" w14:paraId="000002F1">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2F2">
            <w:pPr>
              <w:pBdr>
                <w:top w:space="0" w:sz="0" w:val="nil"/>
                <w:left w:space="0" w:sz="0" w:val="nil"/>
                <w:bottom w:space="0" w:sz="0" w:val="nil"/>
                <w:right w:space="0" w:sz="0" w:val="nil"/>
                <w:between w:space="0" w:sz="0" w:val="nil"/>
              </w:pBd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user_id (PK)</w:t>
            </w:r>
          </w:p>
        </w:tc>
        <w:tc>
          <w:tcPr>
            <w:vAlign w:val="center"/>
          </w:tcPr>
          <w:p w:rsidR="00000000" w:rsidDel="00000000" w:rsidP="00000000" w:rsidRDefault="00000000" w:rsidRPr="00000000" w14:paraId="000002F3">
            <w:pPr>
              <w:pBdr>
                <w:top w:space="0" w:sz="0" w:val="nil"/>
                <w:left w:space="0" w:sz="0" w:val="nil"/>
                <w:bottom w:space="0" w:sz="0" w:val="nil"/>
                <w:right w:space="0" w:sz="0" w:val="nil"/>
                <w:between w:space="0" w:sz="0" w:val="nil"/>
              </w:pBd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2F4">
            <w:pPr>
              <w:pBdr>
                <w:top w:space="0" w:sz="0" w:val="nil"/>
                <w:left w:space="0" w:sz="0" w:val="nil"/>
                <w:bottom w:space="0" w:sz="0" w:val="nil"/>
                <w:right w:space="0" w:sz="0" w:val="nil"/>
                <w:between w:space="0" w:sz="0" w:val="nil"/>
              </w:pBd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2F5">
            <w:pPr>
              <w:pBdr>
                <w:top w:space="0" w:sz="0" w:val="nil"/>
                <w:left w:space="0" w:sz="0" w:val="nil"/>
                <w:bottom w:space="0" w:sz="0" w:val="nil"/>
                <w:right w:space="0" w:sz="0" w:val="nil"/>
                <w:between w:space="0" w:sz="0" w:val="nil"/>
              </w:pBd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F6">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2F7">
            <w:pPr>
              <w:pBdr>
                <w:top w:space="0" w:sz="0" w:val="nil"/>
                <w:left w:space="0" w:sz="0" w:val="nil"/>
                <w:bottom w:space="0" w:sz="0" w:val="nil"/>
                <w:right w:space="0" w:sz="0" w:val="nil"/>
                <w:between w:space="0" w:sz="0" w:val="nil"/>
              </w:pBd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vAlign w:val="center"/>
          </w:tcPr>
          <w:p w:rsidR="00000000" w:rsidDel="00000000" w:rsidP="00000000" w:rsidRDefault="00000000" w:rsidRPr="00000000" w14:paraId="000002F8">
            <w:pPr>
              <w:pBdr>
                <w:top w:space="0" w:sz="0" w:val="nil"/>
                <w:left w:space="0" w:sz="0" w:val="nil"/>
                <w:bottom w:space="0" w:sz="0" w:val="nil"/>
                <w:right w:space="0" w:sz="0" w:val="nil"/>
                <w:between w:space="0" w:sz="0" w:val="nil"/>
              </w:pBd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vAlign w:val="center"/>
          </w:tcPr>
          <w:p w:rsidR="00000000" w:rsidDel="00000000" w:rsidP="00000000" w:rsidRDefault="00000000" w:rsidRPr="00000000" w14:paraId="000002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2FA">
            <w:pPr>
              <w:pBdr>
                <w:top w:space="0" w:sz="0" w:val="nil"/>
                <w:left w:space="0" w:sz="0" w:val="nil"/>
                <w:bottom w:space="0" w:sz="0" w:val="nil"/>
                <w:right w:space="0" w:sz="0" w:val="nil"/>
                <w:between w:space="0" w:sz="0" w:val="nil"/>
              </w:pBd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FB">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2FC">
            <w:pPr>
              <w:pBdr>
                <w:top w:space="0" w:sz="0" w:val="nil"/>
                <w:left w:space="0" w:sz="0" w:val="nil"/>
                <w:bottom w:space="0" w:sz="0" w:val="nil"/>
                <w:right w:space="0" w:sz="0" w:val="nil"/>
                <w:between w:space="0" w:sz="0" w:val="nil"/>
              </w:pBd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vAlign w:val="center"/>
          </w:tcPr>
          <w:p w:rsidR="00000000" w:rsidDel="00000000" w:rsidP="00000000" w:rsidRDefault="00000000" w:rsidRPr="00000000" w14:paraId="000002FD">
            <w:pPr>
              <w:pBdr>
                <w:top w:space="0" w:sz="0" w:val="nil"/>
                <w:left w:space="0" w:sz="0" w:val="nil"/>
                <w:bottom w:space="0" w:sz="0" w:val="nil"/>
                <w:right w:space="0" w:sz="0" w:val="nil"/>
                <w:between w:space="0" w:sz="0" w:val="nil"/>
              </w:pBd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NVARCHAR(100)</w:t>
            </w:r>
          </w:p>
        </w:tc>
        <w:tc>
          <w:tcPr>
            <w:vAlign w:val="center"/>
          </w:tcPr>
          <w:p w:rsidR="00000000" w:rsidDel="00000000" w:rsidP="00000000" w:rsidRDefault="00000000" w:rsidRPr="00000000" w14:paraId="000002F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2FF">
            <w:pPr>
              <w:pBdr>
                <w:top w:space="0" w:sz="0" w:val="nil"/>
                <w:left w:space="0" w:sz="0" w:val="nil"/>
                <w:bottom w:space="0" w:sz="0" w:val="nil"/>
                <w:right w:space="0" w:sz="0" w:val="nil"/>
                <w:between w:space="0" w:sz="0" w:val="nil"/>
              </w:pBd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300">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301">
            <w:pPr>
              <w:pBdr>
                <w:top w:space="0" w:sz="0" w:val="nil"/>
                <w:left w:space="0" w:sz="0" w:val="nil"/>
                <w:bottom w:space="0" w:sz="0" w:val="nil"/>
                <w:right w:space="0" w:sz="0" w:val="nil"/>
                <w:between w:space="0" w:sz="0" w:val="nil"/>
              </w:pBd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vAlign w:val="center"/>
          </w:tcPr>
          <w:p w:rsidR="00000000" w:rsidDel="00000000" w:rsidP="00000000" w:rsidRDefault="00000000" w:rsidRPr="00000000" w14:paraId="000003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NVARCHAR(255)</w:t>
            </w:r>
          </w:p>
        </w:tc>
        <w:tc>
          <w:tcPr>
            <w:vAlign w:val="center"/>
          </w:tcPr>
          <w:p w:rsidR="00000000" w:rsidDel="00000000" w:rsidP="00000000" w:rsidRDefault="00000000" w:rsidRPr="00000000" w14:paraId="000003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04">
            <w:pPr>
              <w:pBdr>
                <w:top w:space="0" w:sz="0" w:val="nil"/>
                <w:left w:space="0" w:sz="0" w:val="nil"/>
                <w:bottom w:space="0" w:sz="0" w:val="nil"/>
                <w:right w:space="0" w:sz="0" w:val="nil"/>
                <w:between w:space="0" w:sz="0" w:val="nil"/>
              </w:pBd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305">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306">
            <w:pPr>
              <w:pBdr>
                <w:top w:space="0" w:sz="0" w:val="nil"/>
                <w:left w:space="0" w:sz="0" w:val="nil"/>
                <w:bottom w:space="0" w:sz="0" w:val="nil"/>
                <w:right w:space="0" w:sz="0" w:val="nil"/>
                <w:between w:space="0" w:sz="0" w:val="nil"/>
              </w:pBd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vAlign w:val="center"/>
          </w:tcPr>
          <w:p w:rsidR="00000000" w:rsidDel="00000000" w:rsidP="00000000" w:rsidRDefault="00000000" w:rsidRPr="00000000" w14:paraId="00000307">
            <w:pPr>
              <w:pBdr>
                <w:top w:space="0" w:sz="0" w:val="nil"/>
                <w:left w:space="0" w:sz="0" w:val="nil"/>
                <w:bottom w:space="0" w:sz="0" w:val="nil"/>
                <w:right w:space="0" w:sz="0" w:val="nil"/>
                <w:between w:space="0" w:sz="0" w:val="nil"/>
              </w:pBd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NVARCHAR(15)</w:t>
            </w:r>
          </w:p>
        </w:tc>
        <w:tc>
          <w:tcPr>
            <w:vAlign w:val="center"/>
          </w:tcPr>
          <w:p w:rsidR="00000000" w:rsidDel="00000000" w:rsidP="00000000" w:rsidRDefault="00000000" w:rsidRPr="00000000" w14:paraId="000003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vAlign w:val="center"/>
          </w:tcPr>
          <w:p w:rsidR="00000000" w:rsidDel="00000000" w:rsidP="00000000" w:rsidRDefault="00000000" w:rsidRPr="00000000" w14:paraId="00000309">
            <w:pPr>
              <w:pBdr>
                <w:top w:space="0" w:sz="0" w:val="nil"/>
                <w:left w:space="0" w:sz="0" w:val="nil"/>
                <w:bottom w:space="0" w:sz="0" w:val="nil"/>
                <w:right w:space="0" w:sz="0" w:val="nil"/>
                <w:between w:space="0" w:sz="0" w:val="nil"/>
              </w:pBd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w:t>
            </w:r>
          </w:p>
        </w:tc>
      </w:tr>
      <w:tr>
        <w:trPr>
          <w:cantSplit w:val="0"/>
          <w:tblHeader w:val="0"/>
        </w:trPr>
        <w:tc>
          <w:tcPr>
            <w:vAlign w:val="center"/>
          </w:tcPr>
          <w:p w:rsidR="00000000" w:rsidDel="00000000" w:rsidP="00000000" w:rsidRDefault="00000000" w:rsidRPr="00000000" w14:paraId="0000030A">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center"/>
          </w:tcPr>
          <w:p w:rsidR="00000000" w:rsidDel="00000000" w:rsidP="00000000" w:rsidRDefault="00000000" w:rsidRPr="00000000" w14:paraId="0000030B">
            <w:pPr>
              <w:pBdr>
                <w:top w:space="0" w:sz="0" w:val="nil"/>
                <w:left w:space="0" w:sz="0" w:val="nil"/>
                <w:bottom w:space="0" w:sz="0" w:val="nil"/>
                <w:right w:space="0" w:sz="0" w:val="nil"/>
                <w:between w:space="0" w:sz="0" w:val="nil"/>
              </w:pBd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vAlign w:val="center"/>
          </w:tcPr>
          <w:p w:rsidR="00000000" w:rsidDel="00000000" w:rsidP="00000000" w:rsidRDefault="00000000" w:rsidRPr="00000000" w14:paraId="0000030C">
            <w:pPr>
              <w:pBdr>
                <w:top w:space="0" w:sz="0" w:val="nil"/>
                <w:left w:space="0" w:sz="0" w:val="nil"/>
                <w:bottom w:space="0" w:sz="0" w:val="nil"/>
                <w:right w:space="0" w:sz="0" w:val="nil"/>
                <w:between w:space="0" w:sz="0" w:val="nil"/>
              </w:pBd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NVARCHAR(255)</w:t>
            </w:r>
          </w:p>
        </w:tc>
        <w:tc>
          <w:tcPr>
            <w:vAlign w:val="center"/>
          </w:tcPr>
          <w:p w:rsidR="00000000" w:rsidDel="00000000" w:rsidP="00000000" w:rsidRDefault="00000000" w:rsidRPr="00000000" w14:paraId="000003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vAlign w:val="center"/>
          </w:tcPr>
          <w:p w:rsidR="00000000" w:rsidDel="00000000" w:rsidP="00000000" w:rsidRDefault="00000000" w:rsidRPr="00000000" w14:paraId="0000030E">
            <w:pPr>
              <w:pBdr>
                <w:top w:space="0" w:sz="0" w:val="nil"/>
                <w:left w:space="0" w:sz="0" w:val="nil"/>
                <w:bottom w:space="0" w:sz="0" w:val="nil"/>
                <w:right w:space="0" w:sz="0" w:val="nil"/>
                <w:between w:space="0" w:sz="0" w:val="nil"/>
              </w:pBd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w:t>
            </w:r>
          </w:p>
        </w:tc>
      </w:tr>
      <w:tr>
        <w:trPr>
          <w:cantSplit w:val="0"/>
          <w:tblHeader w:val="0"/>
        </w:trPr>
        <w:tc>
          <w:tcPr>
            <w:vAlign w:val="center"/>
          </w:tcPr>
          <w:p w:rsidR="00000000" w:rsidDel="00000000" w:rsidP="00000000" w:rsidRDefault="00000000" w:rsidRPr="00000000" w14:paraId="0000030F">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center"/>
          </w:tcPr>
          <w:p w:rsidR="00000000" w:rsidDel="00000000" w:rsidP="00000000" w:rsidRDefault="00000000" w:rsidRPr="00000000" w14:paraId="00000310">
            <w:pPr>
              <w:pBdr>
                <w:top w:space="0" w:sz="0" w:val="nil"/>
                <w:left w:space="0" w:sz="0" w:val="nil"/>
                <w:bottom w:space="0" w:sz="0" w:val="nil"/>
                <w:right w:space="0" w:sz="0" w:val="nil"/>
                <w:between w:space="0" w:sz="0" w:val="nil"/>
              </w:pBd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w:t>
            </w:r>
          </w:p>
        </w:tc>
        <w:tc>
          <w:tcPr>
            <w:vAlign w:val="center"/>
          </w:tcPr>
          <w:p w:rsidR="00000000" w:rsidDel="00000000" w:rsidP="00000000" w:rsidRDefault="00000000" w:rsidRPr="00000000" w14:paraId="00000311">
            <w:pPr>
              <w:pBdr>
                <w:top w:space="0" w:sz="0" w:val="nil"/>
                <w:left w:space="0" w:sz="0" w:val="nil"/>
                <w:bottom w:space="0" w:sz="0" w:val="nil"/>
                <w:right w:space="0" w:sz="0" w:val="nil"/>
                <w:between w:space="0" w:sz="0" w:val="nil"/>
              </w:pBd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TINYINT</w:t>
            </w:r>
          </w:p>
        </w:tc>
        <w:tc>
          <w:tcPr>
            <w:vAlign w:val="center"/>
          </w:tcPr>
          <w:p w:rsidR="00000000" w:rsidDel="00000000" w:rsidP="00000000" w:rsidRDefault="00000000" w:rsidRPr="00000000" w14:paraId="000003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vAlign w:val="center"/>
          </w:tcPr>
          <w:p w:rsidR="00000000" w:rsidDel="00000000" w:rsidP="00000000" w:rsidRDefault="00000000" w:rsidRPr="00000000" w14:paraId="00000313">
            <w:pPr>
              <w:pBdr>
                <w:top w:space="0" w:sz="0" w:val="nil"/>
                <w:left w:space="0" w:sz="0" w:val="nil"/>
                <w:bottom w:space="0" w:sz="0" w:val="nil"/>
                <w:right w:space="0" w:sz="0" w:val="nil"/>
                <w:between w:space="0" w:sz="0" w:val="nil"/>
              </w:pBd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(customer)</w:t>
            </w:r>
          </w:p>
        </w:tc>
      </w:tr>
      <w:tr>
        <w:trPr>
          <w:cantSplit w:val="0"/>
          <w:trHeight w:val="373" w:hRule="atLeast"/>
          <w:tblHeader w:val="0"/>
        </w:trPr>
        <w:tc>
          <w:tcPr>
            <w:vAlign w:val="center"/>
          </w:tcPr>
          <w:p w:rsidR="00000000" w:rsidDel="00000000" w:rsidP="00000000" w:rsidRDefault="00000000" w:rsidRPr="00000000" w14:paraId="00000314">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center"/>
          </w:tcPr>
          <w:p w:rsidR="00000000" w:rsidDel="00000000" w:rsidP="00000000" w:rsidRDefault="00000000" w:rsidRPr="00000000" w14:paraId="00000315">
            <w:pPr>
              <w:pBdr>
                <w:top w:space="0" w:sz="0" w:val="nil"/>
                <w:left w:space="0" w:sz="0" w:val="nil"/>
                <w:bottom w:space="0" w:sz="0" w:val="nil"/>
                <w:right w:space="0" w:sz="0" w:val="nil"/>
                <w:between w:space="0" w:sz="0" w:val="nil"/>
              </w:pBd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vAlign w:val="center"/>
          </w:tcPr>
          <w:p w:rsidR="00000000" w:rsidDel="00000000" w:rsidP="00000000" w:rsidRDefault="00000000" w:rsidRPr="00000000" w14:paraId="00000316">
            <w:pPr>
              <w:pBdr>
                <w:top w:space="0" w:sz="0" w:val="nil"/>
                <w:left w:space="0" w:sz="0" w:val="nil"/>
                <w:bottom w:space="0" w:sz="0" w:val="nil"/>
                <w:right w:space="0" w:sz="0" w:val="nil"/>
                <w:between w:space="0" w:sz="0" w:val="nil"/>
              </w:pBd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3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18">
            <w:pPr>
              <w:pBdr>
                <w:top w:space="0" w:sz="0" w:val="nil"/>
                <w:left w:space="0" w:sz="0" w:val="nil"/>
                <w:bottom w:space="0" w:sz="0" w:val="nil"/>
                <w:right w:space="0" w:sz="0" w:val="nil"/>
                <w:between w:space="0" w:sz="0" w:val="nil"/>
              </w:pBd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GETDATE()</w:t>
            </w:r>
          </w:p>
        </w:tc>
      </w:tr>
    </w:tbl>
    <w:p w:rsidR="00000000" w:rsidDel="00000000" w:rsidP="00000000" w:rsidRDefault="00000000" w:rsidRPr="00000000" w14:paraId="00000319">
      <w:pPr>
        <w:pBdr>
          <w:top w:space="0" w:sz="0" w:val="nil"/>
          <w:left w:space="0" w:sz="0" w:val="nil"/>
          <w:bottom w:space="0" w:sz="0" w:val="nil"/>
          <w:right w:space="0" w:sz="0" w:val="nil"/>
          <w:between w:space="0" w:sz="0" w:val="nil"/>
        </w:pBdr>
        <w:spacing w:after="0" w:lineRule="auto"/>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A">
      <w:pPr>
        <w:pBdr>
          <w:top w:space="0" w:sz="0" w:val="nil"/>
          <w:left w:space="0" w:sz="0" w:val="nil"/>
          <w:bottom w:space="0" w:sz="0" w:val="nil"/>
          <w:right w:space="0" w:sz="0" w:val="nil"/>
          <w:between w:space="0" w:sz="0" w:val="nil"/>
        </w:pBdr>
        <w:spacing w:after="0" w:lineRule="auto"/>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sz w:val="28"/>
          <w:szCs w:val="28"/>
        </w:rPr>
      </w:pPr>
      <w:r w:rsidDel="00000000" w:rsidR="00000000" w:rsidRPr="00000000">
        <w:br w:type="page"/>
      </w: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31C">
      <w:pPr>
        <w:numPr>
          <w:ilvl w:val="1"/>
          <w:numId w:val="119"/>
        </w:numPr>
        <w:pBdr>
          <w:top w:space="0" w:sz="0" w:val="nil"/>
          <w:left w:space="0" w:sz="0" w:val="nil"/>
          <w:bottom w:space="0" w:sz="0" w:val="nil"/>
          <w:right w:space="0" w:sz="0" w:val="nil"/>
          <w:between w:space="0" w:sz="0" w:val="nil"/>
        </w:pBdr>
        <w:ind w:left="2160" w:hanging="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categories</w:t>
      </w:r>
    </w:p>
    <w:tbl>
      <w:tblPr>
        <w:tblStyle w:val="Table10"/>
        <w:tblW w:w="90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2145"/>
        <w:gridCol w:w="2325"/>
        <w:gridCol w:w="2055"/>
        <w:gridCol w:w="1620"/>
        <w:tblGridChange w:id="0">
          <w:tblGrid>
            <w:gridCol w:w="870"/>
            <w:gridCol w:w="2145"/>
            <w:gridCol w:w="2325"/>
            <w:gridCol w:w="2055"/>
            <w:gridCol w:w="1620"/>
          </w:tblGrid>
        </w:tblGridChange>
      </w:tblGrid>
      <w:tr>
        <w:trPr>
          <w:cantSplit w:val="0"/>
          <w:tblHeader w:val="0"/>
        </w:trPr>
        <w:tc>
          <w:tcPr>
            <w:vAlign w:val="center"/>
          </w:tcPr>
          <w:p w:rsidR="00000000" w:rsidDel="00000000" w:rsidP="00000000" w:rsidRDefault="00000000" w:rsidRPr="00000000" w14:paraId="0000031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vAlign w:val="center"/>
          </w:tcPr>
          <w:p w:rsidR="00000000" w:rsidDel="00000000" w:rsidP="00000000" w:rsidRDefault="00000000" w:rsidRPr="00000000" w14:paraId="0000031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vAlign w:val="center"/>
          </w:tcPr>
          <w:p w:rsidR="00000000" w:rsidDel="00000000" w:rsidP="00000000" w:rsidRDefault="00000000" w:rsidRPr="00000000" w14:paraId="0000031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vAlign w:val="center"/>
          </w:tcPr>
          <w:p w:rsidR="00000000" w:rsidDel="00000000" w:rsidP="00000000" w:rsidRDefault="00000000" w:rsidRPr="00000000" w14:paraId="0000032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Null</w:t>
            </w:r>
          </w:p>
        </w:tc>
        <w:tc>
          <w:tcPr>
            <w:vAlign w:val="center"/>
          </w:tcPr>
          <w:p w:rsidR="00000000" w:rsidDel="00000000" w:rsidP="00000000" w:rsidRDefault="00000000" w:rsidRPr="00000000" w14:paraId="0000032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Mặc định</w:t>
            </w:r>
          </w:p>
        </w:tc>
      </w:tr>
      <w:tr>
        <w:trPr>
          <w:cantSplit w:val="0"/>
          <w:trHeight w:val="495" w:hRule="atLeast"/>
          <w:tblHeader w:val="0"/>
        </w:trPr>
        <w:tc>
          <w:tcPr>
            <w:vAlign w:val="center"/>
          </w:tcPr>
          <w:p w:rsidR="00000000" w:rsidDel="00000000" w:rsidP="00000000" w:rsidRDefault="00000000" w:rsidRPr="00000000" w14:paraId="0000032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3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category_id (PK)</w:t>
            </w:r>
          </w:p>
        </w:tc>
        <w:tc>
          <w:tcPr>
            <w:vAlign w:val="center"/>
          </w:tcPr>
          <w:p w:rsidR="00000000" w:rsidDel="00000000" w:rsidP="00000000" w:rsidRDefault="00000000" w:rsidRPr="00000000" w14:paraId="000003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3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26">
            <w:pPr>
              <w:rPr>
                <w:rFonts w:ascii="Times New Roman" w:cs="Times New Roman" w:eastAsia="Times New Roman" w:hAnsi="Times New Roman"/>
                <w:sz w:val="26"/>
                <w:szCs w:val="26"/>
              </w:rPr>
            </w:pPr>
            <w:r w:rsidDel="00000000" w:rsidR="00000000" w:rsidRPr="00000000">
              <w:rPr>
                <w:rtl w:val="0"/>
              </w:rPr>
            </w:r>
          </w:p>
        </w:tc>
      </w:tr>
      <w:tr>
        <w:trPr>
          <w:cantSplit w:val="0"/>
          <w:trHeight w:val="435" w:hRule="atLeast"/>
          <w:tblHeader w:val="0"/>
        </w:trPr>
        <w:tc>
          <w:tcPr>
            <w:vAlign w:val="center"/>
          </w:tcPr>
          <w:p w:rsidR="00000000" w:rsidDel="00000000" w:rsidP="00000000" w:rsidRDefault="00000000" w:rsidRPr="00000000" w14:paraId="0000032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3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category_name</w:t>
            </w:r>
          </w:p>
        </w:tc>
        <w:tc>
          <w:tcPr>
            <w:vAlign w:val="center"/>
          </w:tcPr>
          <w:p w:rsidR="00000000" w:rsidDel="00000000" w:rsidP="00000000" w:rsidRDefault="00000000" w:rsidRPr="00000000" w14:paraId="000003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vAlign w:val="center"/>
          </w:tcPr>
          <w:p w:rsidR="00000000" w:rsidDel="00000000" w:rsidP="00000000" w:rsidRDefault="00000000" w:rsidRPr="00000000" w14:paraId="000003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2B">
            <w:pPr>
              <w:rPr>
                <w:rFonts w:ascii="Times New Roman" w:cs="Times New Roman" w:eastAsia="Times New Roman" w:hAnsi="Times New Roman"/>
                <w:sz w:val="26"/>
                <w:szCs w:val="26"/>
              </w:rPr>
            </w:pPr>
            <w:r w:rsidDel="00000000" w:rsidR="00000000" w:rsidRPr="00000000">
              <w:rPr>
                <w:rtl w:val="0"/>
              </w:rPr>
            </w:r>
          </w:p>
        </w:tc>
      </w:tr>
      <w:tr>
        <w:trPr>
          <w:cantSplit w:val="0"/>
          <w:trHeight w:val="313.974609375" w:hRule="atLeast"/>
          <w:tblHeader w:val="0"/>
        </w:trPr>
        <w:tc>
          <w:tcPr>
            <w:vAlign w:val="center"/>
          </w:tcPr>
          <w:p w:rsidR="00000000" w:rsidDel="00000000" w:rsidP="00000000" w:rsidRDefault="00000000" w:rsidRPr="00000000" w14:paraId="0000032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3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vAlign w:val="center"/>
          </w:tcPr>
          <w:p w:rsidR="00000000" w:rsidDel="00000000" w:rsidP="00000000" w:rsidRDefault="00000000" w:rsidRPr="00000000" w14:paraId="000003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vAlign w:val="center"/>
          </w:tcPr>
          <w:p w:rsidR="00000000" w:rsidDel="00000000" w:rsidP="00000000" w:rsidRDefault="00000000" w:rsidRPr="00000000" w14:paraId="000003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vAlign w:val="center"/>
          </w:tcPr>
          <w:p w:rsidR="00000000" w:rsidDel="00000000" w:rsidP="00000000" w:rsidRDefault="00000000" w:rsidRPr="00000000" w14:paraId="000003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w:t>
            </w:r>
          </w:p>
        </w:tc>
      </w:tr>
    </w:tbl>
    <w:p w:rsidR="00000000" w:rsidDel="00000000" w:rsidP="00000000" w:rsidRDefault="00000000" w:rsidRPr="00000000" w14:paraId="00000331">
      <w:pPr>
        <w:spacing w:after="0" w:lineRule="auto"/>
        <w:ind w:left="21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2">
      <w:pPr>
        <w:numPr>
          <w:ilvl w:val="1"/>
          <w:numId w:val="119"/>
        </w:numPr>
        <w:pBdr>
          <w:top w:space="0" w:sz="0" w:val="nil"/>
          <w:left w:space="0" w:sz="0" w:val="nil"/>
          <w:bottom w:space="0" w:sz="0" w:val="nil"/>
          <w:right w:space="0" w:sz="0" w:val="nil"/>
          <w:between w:space="0" w:sz="0" w:val="nil"/>
        </w:pBdr>
        <w:ind w:left="2160" w:hanging="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products</w:t>
      </w:r>
    </w:p>
    <w:tbl>
      <w:tblPr>
        <w:tblStyle w:val="Table11"/>
        <w:tblW w:w="90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2145"/>
        <w:gridCol w:w="2325"/>
        <w:gridCol w:w="2055"/>
        <w:gridCol w:w="1620"/>
        <w:tblGridChange w:id="0">
          <w:tblGrid>
            <w:gridCol w:w="870"/>
            <w:gridCol w:w="2145"/>
            <w:gridCol w:w="2325"/>
            <w:gridCol w:w="2055"/>
            <w:gridCol w:w="1620"/>
          </w:tblGrid>
        </w:tblGridChange>
      </w:tblGrid>
      <w:tr>
        <w:trPr>
          <w:cantSplit w:val="0"/>
          <w:tblHeader w:val="0"/>
        </w:trPr>
        <w:tc>
          <w:tcPr>
            <w:vAlign w:val="center"/>
          </w:tcPr>
          <w:p w:rsidR="00000000" w:rsidDel="00000000" w:rsidP="00000000" w:rsidRDefault="00000000" w:rsidRPr="00000000" w14:paraId="0000033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vAlign w:val="center"/>
          </w:tcPr>
          <w:p w:rsidR="00000000" w:rsidDel="00000000" w:rsidP="00000000" w:rsidRDefault="00000000" w:rsidRPr="00000000" w14:paraId="0000033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vAlign w:val="center"/>
          </w:tcPr>
          <w:p w:rsidR="00000000" w:rsidDel="00000000" w:rsidP="00000000" w:rsidRDefault="00000000" w:rsidRPr="00000000" w14:paraId="0000033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vAlign w:val="center"/>
          </w:tcPr>
          <w:p w:rsidR="00000000" w:rsidDel="00000000" w:rsidP="00000000" w:rsidRDefault="00000000" w:rsidRPr="00000000" w14:paraId="0000033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Null</w:t>
            </w:r>
          </w:p>
        </w:tc>
        <w:tc>
          <w:tcPr>
            <w:vAlign w:val="center"/>
          </w:tcPr>
          <w:p w:rsidR="00000000" w:rsidDel="00000000" w:rsidP="00000000" w:rsidRDefault="00000000" w:rsidRPr="00000000" w14:paraId="0000033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Mặc định</w:t>
            </w:r>
          </w:p>
        </w:tc>
      </w:tr>
      <w:tr>
        <w:trPr>
          <w:cantSplit w:val="0"/>
          <w:trHeight w:val="495" w:hRule="atLeast"/>
          <w:tblHeader w:val="0"/>
        </w:trPr>
        <w:tc>
          <w:tcPr>
            <w:vAlign w:val="center"/>
          </w:tcPr>
          <w:p w:rsidR="00000000" w:rsidDel="00000000" w:rsidP="00000000" w:rsidRDefault="00000000" w:rsidRPr="00000000" w14:paraId="0000033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3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 (PK)</w:t>
            </w:r>
          </w:p>
        </w:tc>
        <w:tc>
          <w:tcPr>
            <w:vAlign w:val="center"/>
          </w:tcPr>
          <w:p w:rsidR="00000000" w:rsidDel="00000000" w:rsidP="00000000" w:rsidRDefault="00000000" w:rsidRPr="00000000" w14:paraId="000003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3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3C">
            <w:pP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33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3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vAlign w:val="center"/>
          </w:tcPr>
          <w:p w:rsidR="00000000" w:rsidDel="00000000" w:rsidP="00000000" w:rsidRDefault="00000000" w:rsidRPr="00000000" w14:paraId="000003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vAlign w:val="center"/>
          </w:tcPr>
          <w:p w:rsidR="00000000" w:rsidDel="00000000" w:rsidP="00000000" w:rsidRDefault="00000000" w:rsidRPr="00000000" w14:paraId="000003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41">
            <w:pP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34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3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vAlign w:val="center"/>
          </w:tcPr>
          <w:p w:rsidR="00000000" w:rsidDel="00000000" w:rsidP="00000000" w:rsidRDefault="00000000" w:rsidRPr="00000000" w14:paraId="000003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vAlign w:val="center"/>
          </w:tcPr>
          <w:p w:rsidR="00000000" w:rsidDel="00000000" w:rsidP="00000000" w:rsidRDefault="00000000" w:rsidRPr="00000000" w14:paraId="000003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vAlign w:val="center"/>
          </w:tcPr>
          <w:p w:rsidR="00000000" w:rsidDel="00000000" w:rsidP="00000000" w:rsidRDefault="00000000" w:rsidRPr="00000000" w14:paraId="000003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w:t>
            </w:r>
          </w:p>
        </w:tc>
      </w:tr>
      <w:tr>
        <w:trPr>
          <w:cantSplit w:val="0"/>
          <w:trHeight w:val="510" w:hRule="atLeast"/>
          <w:tblHeader w:val="0"/>
        </w:trPr>
        <w:tc>
          <w:tcPr>
            <w:vAlign w:val="center"/>
          </w:tcPr>
          <w:p w:rsidR="00000000" w:rsidDel="00000000" w:rsidP="00000000" w:rsidRDefault="00000000" w:rsidRPr="00000000" w14:paraId="0000034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3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category_id</w:t>
            </w:r>
          </w:p>
        </w:tc>
        <w:tc>
          <w:tcPr>
            <w:vAlign w:val="center"/>
          </w:tcPr>
          <w:p w:rsidR="00000000" w:rsidDel="00000000" w:rsidP="00000000" w:rsidRDefault="00000000" w:rsidRPr="00000000" w14:paraId="000003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BIGGIN(20)</w:t>
            </w:r>
          </w:p>
        </w:tc>
        <w:tc>
          <w:tcPr>
            <w:vAlign w:val="center"/>
          </w:tcPr>
          <w:p w:rsidR="00000000" w:rsidDel="00000000" w:rsidP="00000000" w:rsidRDefault="00000000" w:rsidRPr="00000000" w14:paraId="000003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vAlign w:val="center"/>
          </w:tcPr>
          <w:p w:rsidR="00000000" w:rsidDel="00000000" w:rsidP="00000000" w:rsidRDefault="00000000" w:rsidRPr="00000000" w14:paraId="000003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w:t>
            </w:r>
          </w:p>
        </w:tc>
      </w:tr>
      <w:tr>
        <w:trPr>
          <w:cantSplit w:val="0"/>
          <w:trHeight w:val="450" w:hRule="atLeast"/>
          <w:tblHeader w:val="0"/>
        </w:trPr>
        <w:tc>
          <w:tcPr>
            <w:vAlign w:val="center"/>
          </w:tcPr>
          <w:p w:rsidR="00000000" w:rsidDel="00000000" w:rsidP="00000000" w:rsidRDefault="00000000" w:rsidRPr="00000000" w14:paraId="0000034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3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vAlign w:val="center"/>
          </w:tcPr>
          <w:p w:rsidR="00000000" w:rsidDel="00000000" w:rsidP="00000000" w:rsidRDefault="00000000" w:rsidRPr="00000000" w14:paraId="0000034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3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GETDATE()</w:t>
            </w:r>
          </w:p>
        </w:tc>
      </w:tr>
      <w:tr>
        <w:trPr>
          <w:cantSplit w:val="0"/>
          <w:trHeight w:val="420" w:hRule="atLeast"/>
          <w:tblHeader w:val="0"/>
        </w:trPr>
        <w:tc>
          <w:tcPr>
            <w:vAlign w:val="center"/>
          </w:tcPr>
          <w:p w:rsidR="00000000" w:rsidDel="00000000" w:rsidP="00000000" w:rsidRDefault="00000000" w:rsidRPr="00000000" w14:paraId="0000035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center"/>
          </w:tcPr>
          <w:p w:rsidR="00000000" w:rsidDel="00000000" w:rsidP="00000000" w:rsidRDefault="00000000" w:rsidRPr="00000000" w14:paraId="0000035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updated_at</w:t>
            </w:r>
          </w:p>
        </w:tc>
        <w:tc>
          <w:tcPr>
            <w:vAlign w:val="center"/>
          </w:tcPr>
          <w:p w:rsidR="00000000" w:rsidDel="00000000" w:rsidP="00000000" w:rsidRDefault="00000000" w:rsidRPr="00000000" w14:paraId="000003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3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vAlign w:val="center"/>
          </w:tcPr>
          <w:p w:rsidR="00000000" w:rsidDel="00000000" w:rsidP="00000000" w:rsidRDefault="00000000" w:rsidRPr="00000000" w14:paraId="000003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w:t>
            </w:r>
          </w:p>
        </w:tc>
      </w:tr>
    </w:tbl>
    <w:p w:rsidR="00000000" w:rsidDel="00000000" w:rsidP="00000000" w:rsidRDefault="00000000" w:rsidRPr="00000000" w14:paraId="00000356">
      <w:pPr>
        <w:spacing w:after="0" w:lineRule="auto"/>
        <w:ind w:left="21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7">
      <w:pPr>
        <w:numPr>
          <w:ilvl w:val="1"/>
          <w:numId w:val="119"/>
        </w:numPr>
        <w:pBdr>
          <w:top w:space="0" w:sz="0" w:val="nil"/>
          <w:left w:space="0" w:sz="0" w:val="nil"/>
          <w:bottom w:space="0" w:sz="0" w:val="nil"/>
          <w:right w:space="0" w:sz="0" w:val="nil"/>
          <w:between w:space="0" w:sz="0" w:val="nil"/>
        </w:pBdr>
        <w:ind w:left="2160" w:hanging="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orders</w:t>
      </w:r>
    </w:p>
    <w:tbl>
      <w:tblPr>
        <w:tblStyle w:val="Table12"/>
        <w:tblW w:w="90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2145"/>
        <w:gridCol w:w="2325"/>
        <w:gridCol w:w="2055"/>
        <w:gridCol w:w="1620"/>
        <w:tblGridChange w:id="0">
          <w:tblGrid>
            <w:gridCol w:w="870"/>
            <w:gridCol w:w="2145"/>
            <w:gridCol w:w="2325"/>
            <w:gridCol w:w="2055"/>
            <w:gridCol w:w="1620"/>
          </w:tblGrid>
        </w:tblGridChange>
      </w:tblGrid>
      <w:tr>
        <w:trPr>
          <w:cantSplit w:val="0"/>
          <w:tblHeader w:val="0"/>
        </w:trPr>
        <w:tc>
          <w:tcPr>
            <w:vAlign w:val="center"/>
          </w:tcPr>
          <w:p w:rsidR="00000000" w:rsidDel="00000000" w:rsidP="00000000" w:rsidRDefault="00000000" w:rsidRPr="00000000" w14:paraId="0000035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vAlign w:val="center"/>
          </w:tcPr>
          <w:p w:rsidR="00000000" w:rsidDel="00000000" w:rsidP="00000000" w:rsidRDefault="00000000" w:rsidRPr="00000000" w14:paraId="0000035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vAlign w:val="center"/>
          </w:tcPr>
          <w:p w:rsidR="00000000" w:rsidDel="00000000" w:rsidP="00000000" w:rsidRDefault="00000000" w:rsidRPr="00000000" w14:paraId="0000035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vAlign w:val="center"/>
          </w:tcPr>
          <w:p w:rsidR="00000000" w:rsidDel="00000000" w:rsidP="00000000" w:rsidRDefault="00000000" w:rsidRPr="00000000" w14:paraId="0000035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Null</w:t>
            </w:r>
          </w:p>
        </w:tc>
        <w:tc>
          <w:tcPr>
            <w:vAlign w:val="center"/>
          </w:tcPr>
          <w:p w:rsidR="00000000" w:rsidDel="00000000" w:rsidP="00000000" w:rsidRDefault="00000000" w:rsidRPr="00000000" w14:paraId="0000035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Mặc định</w:t>
            </w:r>
          </w:p>
        </w:tc>
      </w:tr>
      <w:tr>
        <w:trPr>
          <w:cantSplit w:val="0"/>
          <w:trHeight w:val="495" w:hRule="atLeast"/>
          <w:tblHeader w:val="0"/>
        </w:trPr>
        <w:tc>
          <w:tcPr>
            <w:vAlign w:val="center"/>
          </w:tcPr>
          <w:p w:rsidR="00000000" w:rsidDel="00000000" w:rsidP="00000000" w:rsidRDefault="00000000" w:rsidRPr="00000000" w14:paraId="0000035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3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order_id (PK)</w:t>
            </w:r>
          </w:p>
        </w:tc>
        <w:tc>
          <w:tcPr>
            <w:vAlign w:val="center"/>
          </w:tcPr>
          <w:p w:rsidR="00000000" w:rsidDel="00000000" w:rsidP="00000000" w:rsidRDefault="00000000" w:rsidRPr="00000000" w14:paraId="000003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3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61">
            <w:pP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36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3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user_id</w:t>
            </w:r>
          </w:p>
        </w:tc>
        <w:tc>
          <w:tcPr>
            <w:vAlign w:val="center"/>
          </w:tcPr>
          <w:p w:rsidR="00000000" w:rsidDel="00000000" w:rsidP="00000000" w:rsidRDefault="00000000" w:rsidRPr="00000000" w14:paraId="000003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3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66">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36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3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total_amount</w:t>
            </w:r>
          </w:p>
        </w:tc>
        <w:tc>
          <w:tcPr>
            <w:vAlign w:val="center"/>
          </w:tcPr>
          <w:p w:rsidR="00000000" w:rsidDel="00000000" w:rsidP="00000000" w:rsidRDefault="00000000" w:rsidRPr="00000000" w14:paraId="000003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DECIMAL(10, 2)</w:t>
            </w:r>
          </w:p>
        </w:tc>
        <w:tc>
          <w:tcPr>
            <w:vAlign w:val="center"/>
          </w:tcPr>
          <w:p w:rsidR="00000000" w:rsidDel="00000000" w:rsidP="00000000" w:rsidRDefault="00000000" w:rsidRPr="00000000" w14:paraId="000003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w:t>
            </w:r>
          </w:p>
        </w:tc>
      </w:tr>
      <w:tr>
        <w:trPr>
          <w:cantSplit w:val="0"/>
          <w:tblHeader w:val="0"/>
        </w:trPr>
        <w:tc>
          <w:tcPr>
            <w:vAlign w:val="center"/>
          </w:tcPr>
          <w:p w:rsidR="00000000" w:rsidDel="00000000" w:rsidP="00000000" w:rsidRDefault="00000000" w:rsidRPr="00000000" w14:paraId="0000036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3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vAlign w:val="center"/>
          </w:tcPr>
          <w:p w:rsidR="00000000" w:rsidDel="00000000" w:rsidP="00000000" w:rsidRDefault="00000000" w:rsidRPr="00000000" w14:paraId="000003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TINYINT</w:t>
            </w:r>
          </w:p>
        </w:tc>
        <w:tc>
          <w:tcPr>
            <w:vAlign w:val="center"/>
          </w:tcPr>
          <w:p w:rsidR="00000000" w:rsidDel="00000000" w:rsidP="00000000" w:rsidRDefault="00000000" w:rsidRPr="00000000" w14:paraId="000003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(pending)</w:t>
            </w:r>
          </w:p>
        </w:tc>
      </w:tr>
      <w:tr>
        <w:trPr>
          <w:cantSplit w:val="0"/>
          <w:trHeight w:val="450" w:hRule="atLeast"/>
          <w:tblHeader w:val="0"/>
        </w:trPr>
        <w:tc>
          <w:tcPr>
            <w:vAlign w:val="center"/>
          </w:tcPr>
          <w:p w:rsidR="00000000" w:rsidDel="00000000" w:rsidP="00000000" w:rsidRDefault="00000000" w:rsidRPr="00000000" w14:paraId="0000037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3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vAlign w:val="center"/>
          </w:tcPr>
          <w:p w:rsidR="00000000" w:rsidDel="00000000" w:rsidP="00000000" w:rsidRDefault="00000000" w:rsidRPr="00000000" w14:paraId="0000037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3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GETDATE()</w:t>
            </w:r>
          </w:p>
        </w:tc>
      </w:tr>
      <w:tr>
        <w:trPr>
          <w:cantSplit w:val="0"/>
          <w:trHeight w:val="510" w:hRule="atLeast"/>
          <w:tblHeader w:val="0"/>
        </w:trPr>
        <w:tc>
          <w:tcPr>
            <w:vAlign w:val="center"/>
          </w:tcPr>
          <w:p w:rsidR="00000000" w:rsidDel="00000000" w:rsidP="00000000" w:rsidRDefault="00000000" w:rsidRPr="00000000" w14:paraId="0000037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center"/>
          </w:tcPr>
          <w:p w:rsidR="00000000" w:rsidDel="00000000" w:rsidP="00000000" w:rsidRDefault="00000000" w:rsidRPr="00000000" w14:paraId="000003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shipped_at</w:t>
            </w:r>
          </w:p>
        </w:tc>
        <w:tc>
          <w:tcPr>
            <w:vAlign w:val="center"/>
          </w:tcPr>
          <w:p w:rsidR="00000000" w:rsidDel="00000000" w:rsidP="00000000" w:rsidRDefault="00000000" w:rsidRPr="00000000" w14:paraId="000003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3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vAlign w:val="center"/>
          </w:tcPr>
          <w:p w:rsidR="00000000" w:rsidDel="00000000" w:rsidP="00000000" w:rsidRDefault="00000000" w:rsidRPr="00000000" w14:paraId="000003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w:t>
            </w:r>
          </w:p>
        </w:tc>
      </w:tr>
    </w:tbl>
    <w:p w:rsidR="00000000" w:rsidDel="00000000" w:rsidP="00000000" w:rsidRDefault="00000000" w:rsidRPr="00000000" w14:paraId="0000037B">
      <w:pPr>
        <w:pBdr>
          <w:top w:space="0" w:sz="0" w:val="nil"/>
          <w:left w:space="0" w:sz="0" w:val="nil"/>
          <w:bottom w:space="0" w:sz="0" w:val="nil"/>
          <w:right w:space="0" w:sz="0" w:val="nil"/>
          <w:between w:space="0" w:sz="0" w:val="nil"/>
        </w:pBd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C">
      <w:pPr>
        <w:numPr>
          <w:ilvl w:val="1"/>
          <w:numId w:val="119"/>
        </w:numPr>
        <w:pBdr>
          <w:top w:space="0" w:sz="0" w:val="nil"/>
          <w:left w:space="0" w:sz="0" w:val="nil"/>
          <w:bottom w:space="0" w:sz="0" w:val="nil"/>
          <w:right w:space="0" w:sz="0" w:val="nil"/>
          <w:between w:space="0" w:sz="0" w:val="nil"/>
        </w:pBdr>
        <w:ind w:left="2160" w:hanging="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order_details</w:t>
      </w:r>
    </w:p>
    <w:tbl>
      <w:tblPr>
        <w:tblStyle w:val="Table13"/>
        <w:tblW w:w="90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2145"/>
        <w:gridCol w:w="2325"/>
        <w:gridCol w:w="2055"/>
        <w:gridCol w:w="1620"/>
        <w:tblGridChange w:id="0">
          <w:tblGrid>
            <w:gridCol w:w="870"/>
            <w:gridCol w:w="2145"/>
            <w:gridCol w:w="2325"/>
            <w:gridCol w:w="2055"/>
            <w:gridCol w:w="1620"/>
          </w:tblGrid>
        </w:tblGridChange>
      </w:tblGrid>
      <w:tr>
        <w:trPr>
          <w:cantSplit w:val="0"/>
          <w:tblHeader w:val="0"/>
        </w:trPr>
        <w:tc>
          <w:tcPr>
            <w:vAlign w:val="center"/>
          </w:tcPr>
          <w:p w:rsidR="00000000" w:rsidDel="00000000" w:rsidP="00000000" w:rsidRDefault="00000000" w:rsidRPr="00000000" w14:paraId="0000037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vAlign w:val="center"/>
          </w:tcPr>
          <w:p w:rsidR="00000000" w:rsidDel="00000000" w:rsidP="00000000" w:rsidRDefault="00000000" w:rsidRPr="00000000" w14:paraId="0000037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vAlign w:val="center"/>
          </w:tcPr>
          <w:p w:rsidR="00000000" w:rsidDel="00000000" w:rsidP="00000000" w:rsidRDefault="00000000" w:rsidRPr="00000000" w14:paraId="0000037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vAlign w:val="center"/>
          </w:tcPr>
          <w:p w:rsidR="00000000" w:rsidDel="00000000" w:rsidP="00000000" w:rsidRDefault="00000000" w:rsidRPr="00000000" w14:paraId="0000038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Null</w:t>
            </w:r>
          </w:p>
        </w:tc>
        <w:tc>
          <w:tcPr>
            <w:vAlign w:val="center"/>
          </w:tcPr>
          <w:p w:rsidR="00000000" w:rsidDel="00000000" w:rsidP="00000000" w:rsidRDefault="00000000" w:rsidRPr="00000000" w14:paraId="0000038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Mặc định</w:t>
            </w:r>
          </w:p>
        </w:tc>
      </w:tr>
      <w:tr>
        <w:trPr>
          <w:cantSplit w:val="0"/>
          <w:trHeight w:val="495" w:hRule="atLeast"/>
          <w:tblHeader w:val="0"/>
        </w:trPr>
        <w:tc>
          <w:tcPr>
            <w:vAlign w:val="center"/>
          </w:tcPr>
          <w:p w:rsidR="00000000" w:rsidDel="00000000" w:rsidP="00000000" w:rsidRDefault="00000000" w:rsidRPr="00000000" w14:paraId="0000038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3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order_detail_id (PK)</w:t>
            </w:r>
          </w:p>
        </w:tc>
        <w:tc>
          <w:tcPr>
            <w:vAlign w:val="center"/>
          </w:tcPr>
          <w:p w:rsidR="00000000" w:rsidDel="00000000" w:rsidP="00000000" w:rsidRDefault="00000000" w:rsidRPr="00000000" w14:paraId="000003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38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86">
            <w:pPr>
              <w:rPr>
                <w:rFonts w:ascii="Times New Roman" w:cs="Times New Roman" w:eastAsia="Times New Roman" w:hAnsi="Times New Roman"/>
                <w:sz w:val="26"/>
                <w:szCs w:val="26"/>
              </w:rPr>
            </w:pPr>
            <w:r w:rsidDel="00000000" w:rsidR="00000000" w:rsidRPr="00000000">
              <w:rPr>
                <w:rtl w:val="0"/>
              </w:rPr>
            </w:r>
          </w:p>
        </w:tc>
      </w:tr>
      <w:tr>
        <w:trPr>
          <w:cantSplit w:val="0"/>
          <w:trHeight w:val="388" w:hRule="atLeast"/>
          <w:tblHeader w:val="0"/>
        </w:trPr>
        <w:tc>
          <w:tcPr>
            <w:vAlign w:val="center"/>
          </w:tcPr>
          <w:p w:rsidR="00000000" w:rsidDel="00000000" w:rsidP="00000000" w:rsidRDefault="00000000" w:rsidRPr="00000000" w14:paraId="0000038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38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order_id</w:t>
            </w:r>
          </w:p>
        </w:tc>
        <w:tc>
          <w:tcPr>
            <w:vAlign w:val="center"/>
          </w:tcPr>
          <w:p w:rsidR="00000000" w:rsidDel="00000000" w:rsidP="00000000" w:rsidRDefault="00000000" w:rsidRPr="00000000" w14:paraId="000003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3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8B">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38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3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w:t>
            </w:r>
          </w:p>
        </w:tc>
        <w:tc>
          <w:tcPr>
            <w:vAlign w:val="center"/>
          </w:tcPr>
          <w:p w:rsidR="00000000" w:rsidDel="00000000" w:rsidP="00000000" w:rsidRDefault="00000000" w:rsidRPr="00000000" w14:paraId="000003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3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90">
            <w:pP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39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3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w:t>
            </w:r>
          </w:p>
        </w:tc>
        <w:tc>
          <w:tcPr>
            <w:vAlign w:val="center"/>
          </w:tcPr>
          <w:p w:rsidR="00000000" w:rsidDel="00000000" w:rsidP="00000000" w:rsidRDefault="00000000" w:rsidRPr="00000000" w14:paraId="000003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3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9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r>
      <w:tr>
        <w:trPr>
          <w:cantSplit w:val="0"/>
          <w:trHeight w:val="450" w:hRule="atLeast"/>
          <w:tblHeader w:val="0"/>
        </w:trPr>
        <w:tc>
          <w:tcPr>
            <w:vAlign w:val="center"/>
          </w:tcPr>
          <w:p w:rsidR="00000000" w:rsidDel="00000000" w:rsidP="00000000" w:rsidRDefault="00000000" w:rsidRPr="00000000" w14:paraId="0000039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3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unit_price</w:t>
            </w:r>
          </w:p>
        </w:tc>
        <w:tc>
          <w:tcPr>
            <w:vAlign w:val="center"/>
          </w:tcPr>
          <w:p w:rsidR="00000000" w:rsidDel="00000000" w:rsidP="00000000" w:rsidRDefault="00000000" w:rsidRPr="00000000" w14:paraId="0000039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DECIMAL(10, 2)</w:t>
            </w:r>
          </w:p>
        </w:tc>
        <w:tc>
          <w:tcPr>
            <w:vAlign w:val="center"/>
          </w:tcPr>
          <w:p w:rsidR="00000000" w:rsidDel="00000000" w:rsidP="00000000" w:rsidRDefault="00000000" w:rsidRPr="00000000" w14:paraId="000003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9A">
            <w:pP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9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C">
      <w:pPr>
        <w:numPr>
          <w:ilvl w:val="1"/>
          <w:numId w:val="119"/>
        </w:numPr>
        <w:pBdr>
          <w:top w:space="0" w:sz="0" w:val="nil"/>
          <w:left w:space="0" w:sz="0" w:val="nil"/>
          <w:bottom w:space="0" w:sz="0" w:val="nil"/>
          <w:right w:space="0" w:sz="0" w:val="nil"/>
          <w:between w:space="0" w:sz="0" w:val="nil"/>
        </w:pBdr>
        <w:ind w:left="2160" w:hanging="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payments</w:t>
      </w:r>
    </w:p>
    <w:tbl>
      <w:tblPr>
        <w:tblStyle w:val="Table14"/>
        <w:tblW w:w="90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2145"/>
        <w:gridCol w:w="2325"/>
        <w:gridCol w:w="2055"/>
        <w:gridCol w:w="1620"/>
        <w:tblGridChange w:id="0">
          <w:tblGrid>
            <w:gridCol w:w="870"/>
            <w:gridCol w:w="2145"/>
            <w:gridCol w:w="2325"/>
            <w:gridCol w:w="2055"/>
            <w:gridCol w:w="1620"/>
          </w:tblGrid>
        </w:tblGridChange>
      </w:tblGrid>
      <w:tr>
        <w:trPr>
          <w:cantSplit w:val="0"/>
          <w:tblHeader w:val="0"/>
        </w:trPr>
        <w:tc>
          <w:tcPr>
            <w:vAlign w:val="center"/>
          </w:tcPr>
          <w:p w:rsidR="00000000" w:rsidDel="00000000" w:rsidP="00000000" w:rsidRDefault="00000000" w:rsidRPr="00000000" w14:paraId="0000039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vAlign w:val="center"/>
          </w:tcPr>
          <w:p w:rsidR="00000000" w:rsidDel="00000000" w:rsidP="00000000" w:rsidRDefault="00000000" w:rsidRPr="00000000" w14:paraId="0000039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vAlign w:val="center"/>
          </w:tcPr>
          <w:p w:rsidR="00000000" w:rsidDel="00000000" w:rsidP="00000000" w:rsidRDefault="00000000" w:rsidRPr="00000000" w14:paraId="0000039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vAlign w:val="center"/>
          </w:tcPr>
          <w:p w:rsidR="00000000" w:rsidDel="00000000" w:rsidP="00000000" w:rsidRDefault="00000000" w:rsidRPr="00000000" w14:paraId="000003A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Null</w:t>
            </w:r>
          </w:p>
        </w:tc>
        <w:tc>
          <w:tcPr>
            <w:vAlign w:val="center"/>
          </w:tcPr>
          <w:p w:rsidR="00000000" w:rsidDel="00000000" w:rsidP="00000000" w:rsidRDefault="00000000" w:rsidRPr="00000000" w14:paraId="000003A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Mặc định</w:t>
            </w:r>
          </w:p>
        </w:tc>
      </w:tr>
      <w:tr>
        <w:trPr>
          <w:cantSplit w:val="0"/>
          <w:trHeight w:val="495" w:hRule="atLeast"/>
          <w:tblHeader w:val="0"/>
        </w:trPr>
        <w:tc>
          <w:tcPr>
            <w:vAlign w:val="center"/>
          </w:tcPr>
          <w:p w:rsidR="00000000" w:rsidDel="00000000" w:rsidP="00000000" w:rsidRDefault="00000000" w:rsidRPr="00000000" w14:paraId="000003A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3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payment_id (PK)</w:t>
            </w:r>
          </w:p>
        </w:tc>
        <w:tc>
          <w:tcPr>
            <w:vAlign w:val="center"/>
          </w:tcPr>
          <w:p w:rsidR="00000000" w:rsidDel="00000000" w:rsidP="00000000" w:rsidRDefault="00000000" w:rsidRPr="00000000" w14:paraId="000003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3A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A6">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3A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3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order_id</w:t>
            </w:r>
          </w:p>
        </w:tc>
        <w:tc>
          <w:tcPr>
            <w:vAlign w:val="center"/>
          </w:tcPr>
          <w:p w:rsidR="00000000" w:rsidDel="00000000" w:rsidP="00000000" w:rsidRDefault="00000000" w:rsidRPr="00000000" w14:paraId="000003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3A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AB">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3A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3A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payment_method</w:t>
            </w:r>
          </w:p>
        </w:tc>
        <w:tc>
          <w:tcPr>
            <w:vAlign w:val="center"/>
          </w:tcPr>
          <w:p w:rsidR="00000000" w:rsidDel="00000000" w:rsidP="00000000" w:rsidRDefault="00000000" w:rsidRPr="00000000" w14:paraId="000003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NVARCHAR(20)</w:t>
            </w:r>
          </w:p>
        </w:tc>
        <w:tc>
          <w:tcPr>
            <w:vAlign w:val="center"/>
          </w:tcPr>
          <w:p w:rsidR="00000000" w:rsidDel="00000000" w:rsidP="00000000" w:rsidRDefault="00000000" w:rsidRPr="00000000" w14:paraId="000003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B0">
            <w:pP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3B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3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payment_status</w:t>
            </w:r>
          </w:p>
        </w:tc>
        <w:tc>
          <w:tcPr>
            <w:vAlign w:val="center"/>
          </w:tcPr>
          <w:p w:rsidR="00000000" w:rsidDel="00000000" w:rsidP="00000000" w:rsidRDefault="00000000" w:rsidRPr="00000000" w14:paraId="000003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TINYINT</w:t>
            </w:r>
          </w:p>
        </w:tc>
        <w:tc>
          <w:tcPr>
            <w:vAlign w:val="center"/>
          </w:tcPr>
          <w:p w:rsidR="00000000" w:rsidDel="00000000" w:rsidP="00000000" w:rsidRDefault="00000000" w:rsidRPr="00000000" w14:paraId="000003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(success)</w:t>
            </w:r>
          </w:p>
        </w:tc>
      </w:tr>
      <w:tr>
        <w:trPr>
          <w:cantSplit w:val="0"/>
          <w:trHeight w:val="450" w:hRule="atLeast"/>
          <w:tblHeader w:val="0"/>
        </w:trPr>
        <w:tc>
          <w:tcPr>
            <w:vAlign w:val="center"/>
          </w:tcPr>
          <w:p w:rsidR="00000000" w:rsidDel="00000000" w:rsidP="00000000" w:rsidRDefault="00000000" w:rsidRPr="00000000" w14:paraId="000003B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3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payment_date</w:t>
            </w:r>
          </w:p>
        </w:tc>
        <w:tc>
          <w:tcPr>
            <w:vAlign w:val="center"/>
          </w:tcPr>
          <w:p w:rsidR="00000000" w:rsidDel="00000000" w:rsidP="00000000" w:rsidRDefault="00000000" w:rsidRPr="00000000" w14:paraId="000003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3B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GETDATE()</w:t>
            </w:r>
          </w:p>
        </w:tc>
      </w:tr>
    </w:tbl>
    <w:p w:rsidR="00000000" w:rsidDel="00000000" w:rsidP="00000000" w:rsidRDefault="00000000" w:rsidRPr="00000000" w14:paraId="000003B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C">
      <w:pPr>
        <w:numPr>
          <w:ilvl w:val="1"/>
          <w:numId w:val="119"/>
        </w:numPr>
        <w:pBdr>
          <w:top w:space="0" w:sz="0" w:val="nil"/>
          <w:left w:space="0" w:sz="0" w:val="nil"/>
          <w:bottom w:space="0" w:sz="0" w:val="nil"/>
          <w:right w:space="0" w:sz="0" w:val="nil"/>
          <w:between w:space="0" w:sz="0" w:val="nil"/>
        </w:pBdr>
        <w:ind w:left="2160" w:hanging="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shopping_cart</w:t>
      </w:r>
    </w:p>
    <w:tbl>
      <w:tblPr>
        <w:tblStyle w:val="Table15"/>
        <w:tblW w:w="90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2145"/>
        <w:gridCol w:w="2325"/>
        <w:gridCol w:w="2055"/>
        <w:gridCol w:w="1620"/>
        <w:tblGridChange w:id="0">
          <w:tblGrid>
            <w:gridCol w:w="870"/>
            <w:gridCol w:w="2145"/>
            <w:gridCol w:w="2325"/>
            <w:gridCol w:w="2055"/>
            <w:gridCol w:w="1620"/>
          </w:tblGrid>
        </w:tblGridChange>
      </w:tblGrid>
      <w:tr>
        <w:trPr>
          <w:cantSplit w:val="0"/>
          <w:tblHeader w:val="0"/>
        </w:trPr>
        <w:tc>
          <w:tcPr>
            <w:vAlign w:val="center"/>
          </w:tcPr>
          <w:p w:rsidR="00000000" w:rsidDel="00000000" w:rsidP="00000000" w:rsidRDefault="00000000" w:rsidRPr="00000000" w14:paraId="000003B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vAlign w:val="center"/>
          </w:tcPr>
          <w:p w:rsidR="00000000" w:rsidDel="00000000" w:rsidP="00000000" w:rsidRDefault="00000000" w:rsidRPr="00000000" w14:paraId="000003B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vAlign w:val="center"/>
          </w:tcPr>
          <w:p w:rsidR="00000000" w:rsidDel="00000000" w:rsidP="00000000" w:rsidRDefault="00000000" w:rsidRPr="00000000" w14:paraId="000003B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vAlign w:val="center"/>
          </w:tcPr>
          <w:p w:rsidR="00000000" w:rsidDel="00000000" w:rsidP="00000000" w:rsidRDefault="00000000" w:rsidRPr="00000000" w14:paraId="000003C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Null</w:t>
            </w:r>
          </w:p>
        </w:tc>
        <w:tc>
          <w:tcPr>
            <w:vAlign w:val="center"/>
          </w:tcPr>
          <w:p w:rsidR="00000000" w:rsidDel="00000000" w:rsidP="00000000" w:rsidRDefault="00000000" w:rsidRPr="00000000" w14:paraId="000003C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Mặc định</w:t>
            </w:r>
          </w:p>
        </w:tc>
      </w:tr>
      <w:tr>
        <w:trPr>
          <w:cantSplit w:val="0"/>
          <w:trHeight w:val="495" w:hRule="atLeast"/>
          <w:tblHeader w:val="0"/>
        </w:trPr>
        <w:tc>
          <w:tcPr>
            <w:vAlign w:val="center"/>
          </w:tcPr>
          <w:p w:rsidR="00000000" w:rsidDel="00000000" w:rsidP="00000000" w:rsidRDefault="00000000" w:rsidRPr="00000000" w14:paraId="000003C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3C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cart_id (PK)</w:t>
            </w:r>
          </w:p>
        </w:tc>
        <w:tc>
          <w:tcPr>
            <w:vAlign w:val="center"/>
          </w:tcPr>
          <w:p w:rsidR="00000000" w:rsidDel="00000000" w:rsidP="00000000" w:rsidRDefault="00000000" w:rsidRPr="00000000" w14:paraId="000003C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3C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C6">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3C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3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user_id</w:t>
            </w:r>
          </w:p>
        </w:tc>
        <w:tc>
          <w:tcPr>
            <w:vAlign w:val="center"/>
          </w:tcPr>
          <w:p w:rsidR="00000000" w:rsidDel="00000000" w:rsidP="00000000" w:rsidRDefault="00000000" w:rsidRPr="00000000" w14:paraId="000003C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3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CB">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3C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3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vAlign w:val="center"/>
          </w:tcPr>
          <w:p w:rsidR="00000000" w:rsidDel="00000000" w:rsidP="00000000" w:rsidRDefault="00000000" w:rsidRPr="00000000" w14:paraId="000003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3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GETDATE()</w:t>
            </w:r>
          </w:p>
        </w:tc>
      </w:tr>
    </w:tbl>
    <w:p w:rsidR="00000000" w:rsidDel="00000000" w:rsidP="00000000" w:rsidRDefault="00000000" w:rsidRPr="00000000" w14:paraId="000003D1">
      <w:pPr>
        <w:pBdr>
          <w:top w:space="0" w:sz="0" w:val="nil"/>
          <w:left w:space="0" w:sz="0" w:val="nil"/>
          <w:bottom w:space="0" w:sz="0" w:val="nil"/>
          <w:right w:space="0" w:sz="0" w:val="nil"/>
          <w:between w:space="0" w:sz="0" w:val="nil"/>
        </w:pBd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2">
      <w:pPr>
        <w:numPr>
          <w:ilvl w:val="1"/>
          <w:numId w:val="119"/>
        </w:numPr>
        <w:pBdr>
          <w:top w:space="0" w:sz="0" w:val="nil"/>
          <w:left w:space="0" w:sz="0" w:val="nil"/>
          <w:bottom w:space="0" w:sz="0" w:val="nil"/>
          <w:right w:space="0" w:sz="0" w:val="nil"/>
          <w:between w:space="0" w:sz="0" w:val="nil"/>
        </w:pBdr>
        <w:ind w:left="2160" w:hanging="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cart_items</w:t>
      </w:r>
    </w:p>
    <w:tbl>
      <w:tblPr>
        <w:tblStyle w:val="Table16"/>
        <w:tblW w:w="90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2145"/>
        <w:gridCol w:w="2325"/>
        <w:gridCol w:w="2055"/>
        <w:gridCol w:w="1620"/>
        <w:tblGridChange w:id="0">
          <w:tblGrid>
            <w:gridCol w:w="870"/>
            <w:gridCol w:w="2145"/>
            <w:gridCol w:w="2325"/>
            <w:gridCol w:w="2055"/>
            <w:gridCol w:w="1620"/>
          </w:tblGrid>
        </w:tblGridChange>
      </w:tblGrid>
      <w:tr>
        <w:trPr>
          <w:cantSplit w:val="0"/>
          <w:tblHeader w:val="0"/>
        </w:trPr>
        <w:tc>
          <w:tcPr>
            <w:vAlign w:val="center"/>
          </w:tcPr>
          <w:p w:rsidR="00000000" w:rsidDel="00000000" w:rsidP="00000000" w:rsidRDefault="00000000" w:rsidRPr="00000000" w14:paraId="000003D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vAlign w:val="center"/>
          </w:tcPr>
          <w:p w:rsidR="00000000" w:rsidDel="00000000" w:rsidP="00000000" w:rsidRDefault="00000000" w:rsidRPr="00000000" w14:paraId="000003D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vAlign w:val="center"/>
          </w:tcPr>
          <w:p w:rsidR="00000000" w:rsidDel="00000000" w:rsidP="00000000" w:rsidRDefault="00000000" w:rsidRPr="00000000" w14:paraId="000003D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vAlign w:val="center"/>
          </w:tcPr>
          <w:p w:rsidR="00000000" w:rsidDel="00000000" w:rsidP="00000000" w:rsidRDefault="00000000" w:rsidRPr="00000000" w14:paraId="000003D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Null</w:t>
            </w:r>
          </w:p>
        </w:tc>
        <w:tc>
          <w:tcPr>
            <w:vAlign w:val="center"/>
          </w:tcPr>
          <w:p w:rsidR="00000000" w:rsidDel="00000000" w:rsidP="00000000" w:rsidRDefault="00000000" w:rsidRPr="00000000" w14:paraId="000003D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Mặc định</w:t>
            </w:r>
          </w:p>
        </w:tc>
      </w:tr>
      <w:tr>
        <w:trPr>
          <w:cantSplit w:val="0"/>
          <w:trHeight w:val="495" w:hRule="atLeast"/>
          <w:tblHeader w:val="0"/>
        </w:trPr>
        <w:tc>
          <w:tcPr>
            <w:vAlign w:val="center"/>
          </w:tcPr>
          <w:p w:rsidR="00000000" w:rsidDel="00000000" w:rsidP="00000000" w:rsidRDefault="00000000" w:rsidRPr="00000000" w14:paraId="000003D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3D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cart_item_id (PK)</w:t>
            </w:r>
          </w:p>
        </w:tc>
        <w:tc>
          <w:tcPr>
            <w:vAlign w:val="center"/>
          </w:tcPr>
          <w:p w:rsidR="00000000" w:rsidDel="00000000" w:rsidP="00000000" w:rsidRDefault="00000000" w:rsidRPr="00000000" w14:paraId="000003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3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DC">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3D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3D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cart_id</w:t>
            </w:r>
          </w:p>
        </w:tc>
        <w:tc>
          <w:tcPr>
            <w:vAlign w:val="center"/>
          </w:tcPr>
          <w:p w:rsidR="00000000" w:rsidDel="00000000" w:rsidP="00000000" w:rsidRDefault="00000000" w:rsidRPr="00000000" w14:paraId="000003D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3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E1">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3E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3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w:t>
            </w:r>
          </w:p>
        </w:tc>
        <w:tc>
          <w:tcPr>
            <w:vAlign w:val="center"/>
          </w:tcPr>
          <w:p w:rsidR="00000000" w:rsidDel="00000000" w:rsidP="00000000" w:rsidRDefault="00000000" w:rsidRPr="00000000" w14:paraId="000003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3E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E6">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3E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3E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w:t>
            </w:r>
          </w:p>
        </w:tc>
        <w:tc>
          <w:tcPr>
            <w:vAlign w:val="center"/>
          </w:tcPr>
          <w:p w:rsidR="00000000" w:rsidDel="00000000" w:rsidP="00000000" w:rsidRDefault="00000000" w:rsidRPr="00000000" w14:paraId="000003E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3E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EB">
            <w:pP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E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D">
      <w:pPr>
        <w:numPr>
          <w:ilvl w:val="1"/>
          <w:numId w:val="119"/>
        </w:numPr>
        <w:pBdr>
          <w:top w:space="0" w:sz="0" w:val="nil"/>
          <w:left w:space="0" w:sz="0" w:val="nil"/>
          <w:bottom w:space="0" w:sz="0" w:val="nil"/>
          <w:right w:space="0" w:sz="0" w:val="nil"/>
          <w:between w:space="0" w:sz="0" w:val="nil"/>
        </w:pBdr>
        <w:ind w:left="2160" w:hanging="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shipping</w:t>
      </w:r>
    </w:p>
    <w:tbl>
      <w:tblPr>
        <w:tblStyle w:val="Table17"/>
        <w:tblW w:w="90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2145"/>
        <w:gridCol w:w="2325"/>
        <w:gridCol w:w="2055"/>
        <w:gridCol w:w="1620"/>
        <w:tblGridChange w:id="0">
          <w:tblGrid>
            <w:gridCol w:w="870"/>
            <w:gridCol w:w="2145"/>
            <w:gridCol w:w="2325"/>
            <w:gridCol w:w="2055"/>
            <w:gridCol w:w="1620"/>
          </w:tblGrid>
        </w:tblGridChange>
      </w:tblGrid>
      <w:tr>
        <w:trPr>
          <w:cantSplit w:val="0"/>
          <w:tblHeader w:val="0"/>
        </w:trPr>
        <w:tc>
          <w:tcPr>
            <w:vAlign w:val="center"/>
          </w:tcPr>
          <w:p w:rsidR="00000000" w:rsidDel="00000000" w:rsidP="00000000" w:rsidRDefault="00000000" w:rsidRPr="00000000" w14:paraId="000003E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vAlign w:val="center"/>
          </w:tcPr>
          <w:p w:rsidR="00000000" w:rsidDel="00000000" w:rsidP="00000000" w:rsidRDefault="00000000" w:rsidRPr="00000000" w14:paraId="000003E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vAlign w:val="center"/>
          </w:tcPr>
          <w:p w:rsidR="00000000" w:rsidDel="00000000" w:rsidP="00000000" w:rsidRDefault="00000000" w:rsidRPr="00000000" w14:paraId="000003F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vAlign w:val="center"/>
          </w:tcPr>
          <w:p w:rsidR="00000000" w:rsidDel="00000000" w:rsidP="00000000" w:rsidRDefault="00000000" w:rsidRPr="00000000" w14:paraId="000003F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Null</w:t>
            </w:r>
          </w:p>
        </w:tc>
        <w:tc>
          <w:tcPr>
            <w:vAlign w:val="center"/>
          </w:tcPr>
          <w:p w:rsidR="00000000" w:rsidDel="00000000" w:rsidP="00000000" w:rsidRDefault="00000000" w:rsidRPr="00000000" w14:paraId="000003F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Mặc định</w:t>
            </w:r>
          </w:p>
        </w:tc>
      </w:tr>
      <w:tr>
        <w:trPr>
          <w:cantSplit w:val="0"/>
          <w:trHeight w:val="495" w:hRule="atLeast"/>
          <w:tblHeader w:val="0"/>
        </w:trPr>
        <w:tc>
          <w:tcPr>
            <w:vAlign w:val="center"/>
          </w:tcPr>
          <w:p w:rsidR="00000000" w:rsidDel="00000000" w:rsidP="00000000" w:rsidRDefault="00000000" w:rsidRPr="00000000" w14:paraId="000003F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3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shipping_id (PK)</w:t>
            </w:r>
          </w:p>
        </w:tc>
        <w:tc>
          <w:tcPr>
            <w:vAlign w:val="center"/>
          </w:tcPr>
          <w:p w:rsidR="00000000" w:rsidDel="00000000" w:rsidP="00000000" w:rsidRDefault="00000000" w:rsidRPr="00000000" w14:paraId="000003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3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F7">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3F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3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order_id</w:t>
            </w:r>
          </w:p>
        </w:tc>
        <w:tc>
          <w:tcPr>
            <w:vAlign w:val="center"/>
          </w:tcPr>
          <w:p w:rsidR="00000000" w:rsidDel="00000000" w:rsidP="00000000" w:rsidRDefault="00000000" w:rsidRPr="00000000" w14:paraId="000003F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3F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3FC">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3F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3F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shipping_address</w:t>
            </w:r>
          </w:p>
        </w:tc>
        <w:tc>
          <w:tcPr>
            <w:vAlign w:val="center"/>
          </w:tcPr>
          <w:p w:rsidR="00000000" w:rsidDel="00000000" w:rsidP="00000000" w:rsidRDefault="00000000" w:rsidRPr="00000000" w14:paraId="000003F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NVARCHAR(255)</w:t>
            </w:r>
          </w:p>
        </w:tc>
        <w:tc>
          <w:tcPr>
            <w:vAlign w:val="center"/>
          </w:tcPr>
          <w:p w:rsidR="00000000" w:rsidDel="00000000" w:rsidP="00000000" w:rsidRDefault="00000000" w:rsidRPr="00000000" w14:paraId="0000040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01">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40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4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shipping_method</w:t>
            </w:r>
          </w:p>
        </w:tc>
        <w:tc>
          <w:tcPr>
            <w:vAlign w:val="center"/>
          </w:tcPr>
          <w:p w:rsidR="00000000" w:rsidDel="00000000" w:rsidP="00000000" w:rsidRDefault="00000000" w:rsidRPr="00000000" w14:paraId="000004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TINYINT</w:t>
            </w:r>
          </w:p>
        </w:tc>
        <w:tc>
          <w:tcPr>
            <w:vAlign w:val="center"/>
          </w:tcPr>
          <w:p w:rsidR="00000000" w:rsidDel="00000000" w:rsidP="00000000" w:rsidRDefault="00000000" w:rsidRPr="00000000" w14:paraId="000004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(standard)</w:t>
            </w:r>
          </w:p>
        </w:tc>
      </w:tr>
      <w:tr>
        <w:trPr>
          <w:cantSplit w:val="0"/>
          <w:trHeight w:val="465" w:hRule="atLeast"/>
          <w:tblHeader w:val="0"/>
        </w:trPr>
        <w:tc>
          <w:tcPr>
            <w:vAlign w:val="center"/>
          </w:tcPr>
          <w:p w:rsidR="00000000" w:rsidDel="00000000" w:rsidP="00000000" w:rsidRDefault="00000000" w:rsidRPr="00000000" w14:paraId="0000040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4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shipping_cost</w:t>
            </w:r>
          </w:p>
        </w:tc>
        <w:tc>
          <w:tcPr>
            <w:vAlign w:val="center"/>
          </w:tcPr>
          <w:p w:rsidR="00000000" w:rsidDel="00000000" w:rsidP="00000000" w:rsidRDefault="00000000" w:rsidRPr="00000000" w14:paraId="000004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DECIMAL(10, 2)</w:t>
            </w:r>
          </w:p>
        </w:tc>
        <w:tc>
          <w:tcPr>
            <w:vAlign w:val="center"/>
          </w:tcPr>
          <w:p w:rsidR="00000000" w:rsidDel="00000000" w:rsidP="00000000" w:rsidRDefault="00000000" w:rsidRPr="00000000" w14:paraId="000004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r>
      <w:tr>
        <w:trPr>
          <w:cantSplit w:val="0"/>
          <w:trHeight w:val="465" w:hRule="atLeast"/>
          <w:tblHeader w:val="0"/>
        </w:trPr>
        <w:tc>
          <w:tcPr>
            <w:vAlign w:val="center"/>
          </w:tcPr>
          <w:p w:rsidR="00000000" w:rsidDel="00000000" w:rsidP="00000000" w:rsidRDefault="00000000" w:rsidRPr="00000000" w14:paraId="0000040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center"/>
          </w:tcPr>
          <w:p w:rsidR="00000000" w:rsidDel="00000000" w:rsidP="00000000" w:rsidRDefault="00000000" w:rsidRPr="00000000" w14:paraId="000004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delivery_date</w:t>
            </w:r>
          </w:p>
        </w:tc>
        <w:tc>
          <w:tcPr>
            <w:vAlign w:val="center"/>
          </w:tcPr>
          <w:p w:rsidR="00000000" w:rsidDel="00000000" w:rsidP="00000000" w:rsidRDefault="00000000" w:rsidRPr="00000000" w14:paraId="000004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4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vAlign w:val="center"/>
          </w:tcPr>
          <w:p w:rsidR="00000000" w:rsidDel="00000000" w:rsidP="00000000" w:rsidRDefault="00000000" w:rsidRPr="00000000" w14:paraId="000004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w:t>
            </w:r>
          </w:p>
        </w:tc>
      </w:tr>
    </w:tbl>
    <w:p w:rsidR="00000000" w:rsidDel="00000000" w:rsidP="00000000" w:rsidRDefault="00000000" w:rsidRPr="00000000" w14:paraId="0000041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2">
      <w:pPr>
        <w:numPr>
          <w:ilvl w:val="1"/>
          <w:numId w:val="119"/>
        </w:numPr>
        <w:pBdr>
          <w:top w:space="0" w:sz="0" w:val="nil"/>
          <w:left w:space="0" w:sz="0" w:val="nil"/>
          <w:bottom w:space="0" w:sz="0" w:val="nil"/>
          <w:right w:space="0" w:sz="0" w:val="nil"/>
          <w:between w:space="0" w:sz="0" w:val="nil"/>
        </w:pBdr>
        <w:ind w:left="2160" w:hanging="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reviews</w:t>
      </w:r>
    </w:p>
    <w:tbl>
      <w:tblPr>
        <w:tblStyle w:val="Table18"/>
        <w:tblW w:w="90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2145"/>
        <w:gridCol w:w="2325"/>
        <w:gridCol w:w="2055"/>
        <w:gridCol w:w="1620"/>
        <w:tblGridChange w:id="0">
          <w:tblGrid>
            <w:gridCol w:w="870"/>
            <w:gridCol w:w="2145"/>
            <w:gridCol w:w="2325"/>
            <w:gridCol w:w="2055"/>
            <w:gridCol w:w="1620"/>
          </w:tblGrid>
        </w:tblGridChange>
      </w:tblGrid>
      <w:tr>
        <w:trPr>
          <w:cantSplit w:val="0"/>
          <w:tblHeader w:val="0"/>
        </w:trPr>
        <w:tc>
          <w:tcPr>
            <w:vAlign w:val="center"/>
          </w:tcPr>
          <w:p w:rsidR="00000000" w:rsidDel="00000000" w:rsidP="00000000" w:rsidRDefault="00000000" w:rsidRPr="00000000" w14:paraId="0000041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vAlign w:val="center"/>
          </w:tcPr>
          <w:p w:rsidR="00000000" w:rsidDel="00000000" w:rsidP="00000000" w:rsidRDefault="00000000" w:rsidRPr="00000000" w14:paraId="0000041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vAlign w:val="center"/>
          </w:tcPr>
          <w:p w:rsidR="00000000" w:rsidDel="00000000" w:rsidP="00000000" w:rsidRDefault="00000000" w:rsidRPr="00000000" w14:paraId="0000041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vAlign w:val="center"/>
          </w:tcPr>
          <w:p w:rsidR="00000000" w:rsidDel="00000000" w:rsidP="00000000" w:rsidRDefault="00000000" w:rsidRPr="00000000" w14:paraId="0000041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Null</w:t>
            </w:r>
          </w:p>
        </w:tc>
        <w:tc>
          <w:tcPr>
            <w:vAlign w:val="center"/>
          </w:tcPr>
          <w:p w:rsidR="00000000" w:rsidDel="00000000" w:rsidP="00000000" w:rsidRDefault="00000000" w:rsidRPr="00000000" w14:paraId="0000041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Mặc định</w:t>
            </w:r>
          </w:p>
        </w:tc>
      </w:tr>
      <w:tr>
        <w:trPr>
          <w:cantSplit w:val="0"/>
          <w:trHeight w:val="495" w:hRule="atLeast"/>
          <w:tblHeader w:val="0"/>
        </w:trPr>
        <w:tc>
          <w:tcPr>
            <w:vAlign w:val="center"/>
          </w:tcPr>
          <w:p w:rsidR="00000000" w:rsidDel="00000000" w:rsidP="00000000" w:rsidRDefault="00000000" w:rsidRPr="00000000" w14:paraId="0000041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4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review_id (PK)</w:t>
            </w:r>
          </w:p>
        </w:tc>
        <w:tc>
          <w:tcPr>
            <w:vAlign w:val="center"/>
          </w:tcPr>
          <w:p w:rsidR="00000000" w:rsidDel="00000000" w:rsidP="00000000" w:rsidRDefault="00000000" w:rsidRPr="00000000" w14:paraId="000004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4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1C">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41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4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user_id</w:t>
            </w:r>
          </w:p>
        </w:tc>
        <w:tc>
          <w:tcPr>
            <w:vAlign w:val="center"/>
          </w:tcPr>
          <w:p w:rsidR="00000000" w:rsidDel="00000000" w:rsidP="00000000" w:rsidRDefault="00000000" w:rsidRPr="00000000" w14:paraId="000004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4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21">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42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4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w:t>
            </w:r>
          </w:p>
        </w:tc>
        <w:tc>
          <w:tcPr>
            <w:vAlign w:val="center"/>
          </w:tcPr>
          <w:p w:rsidR="00000000" w:rsidDel="00000000" w:rsidP="00000000" w:rsidRDefault="00000000" w:rsidRPr="00000000" w14:paraId="000004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4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26">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42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4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rating</w:t>
            </w:r>
          </w:p>
        </w:tc>
        <w:tc>
          <w:tcPr>
            <w:vAlign w:val="center"/>
          </w:tcPr>
          <w:p w:rsidR="00000000" w:rsidDel="00000000" w:rsidP="00000000" w:rsidRDefault="00000000" w:rsidRPr="00000000" w14:paraId="000004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4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2B">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42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4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w:t>
            </w:r>
          </w:p>
        </w:tc>
        <w:tc>
          <w:tcPr>
            <w:vAlign w:val="center"/>
          </w:tcPr>
          <w:p w:rsidR="00000000" w:rsidDel="00000000" w:rsidP="00000000" w:rsidRDefault="00000000" w:rsidRPr="00000000" w14:paraId="000004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vAlign w:val="center"/>
          </w:tcPr>
          <w:p w:rsidR="00000000" w:rsidDel="00000000" w:rsidP="00000000" w:rsidRDefault="00000000" w:rsidRPr="00000000" w14:paraId="000004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vAlign w:val="center"/>
          </w:tcPr>
          <w:p w:rsidR="00000000" w:rsidDel="00000000" w:rsidP="00000000" w:rsidRDefault="00000000" w:rsidRPr="00000000" w14:paraId="000004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w:t>
            </w:r>
          </w:p>
        </w:tc>
      </w:tr>
      <w:tr>
        <w:trPr>
          <w:cantSplit w:val="0"/>
          <w:trHeight w:val="465" w:hRule="atLeast"/>
          <w:tblHeader w:val="0"/>
        </w:trPr>
        <w:tc>
          <w:tcPr>
            <w:vAlign w:val="center"/>
          </w:tcPr>
          <w:p w:rsidR="00000000" w:rsidDel="00000000" w:rsidP="00000000" w:rsidRDefault="00000000" w:rsidRPr="00000000" w14:paraId="0000043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center"/>
          </w:tcPr>
          <w:p w:rsidR="00000000" w:rsidDel="00000000" w:rsidP="00000000" w:rsidRDefault="00000000" w:rsidRPr="00000000" w14:paraId="000004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vAlign w:val="center"/>
          </w:tcPr>
          <w:p w:rsidR="00000000" w:rsidDel="00000000" w:rsidP="00000000" w:rsidRDefault="00000000" w:rsidRPr="00000000" w14:paraId="000004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4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GETDATE()</w:t>
            </w:r>
          </w:p>
        </w:tc>
      </w:tr>
    </w:tbl>
    <w:p w:rsidR="00000000" w:rsidDel="00000000" w:rsidP="00000000" w:rsidRDefault="00000000" w:rsidRPr="00000000" w14:paraId="0000043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7">
      <w:pPr>
        <w:numPr>
          <w:ilvl w:val="1"/>
          <w:numId w:val="119"/>
        </w:numPr>
        <w:pBdr>
          <w:top w:space="0" w:sz="0" w:val="nil"/>
          <w:left w:space="0" w:sz="0" w:val="nil"/>
          <w:bottom w:space="0" w:sz="0" w:val="nil"/>
          <w:right w:space="0" w:sz="0" w:val="nil"/>
          <w:between w:space="0" w:sz="0" w:val="nil"/>
        </w:pBdr>
        <w:ind w:left="2160" w:hanging="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blogs</w:t>
      </w:r>
    </w:p>
    <w:tbl>
      <w:tblPr>
        <w:tblStyle w:val="Table19"/>
        <w:tblW w:w="90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2145"/>
        <w:gridCol w:w="2595"/>
        <w:gridCol w:w="1785"/>
        <w:gridCol w:w="1620"/>
        <w:tblGridChange w:id="0">
          <w:tblGrid>
            <w:gridCol w:w="870"/>
            <w:gridCol w:w="2145"/>
            <w:gridCol w:w="2595"/>
            <w:gridCol w:w="1785"/>
            <w:gridCol w:w="1620"/>
          </w:tblGrid>
        </w:tblGridChange>
      </w:tblGrid>
      <w:tr>
        <w:trPr>
          <w:cantSplit w:val="0"/>
          <w:tblHeader w:val="0"/>
        </w:trPr>
        <w:tc>
          <w:tcPr>
            <w:vAlign w:val="center"/>
          </w:tcPr>
          <w:p w:rsidR="00000000" w:rsidDel="00000000" w:rsidP="00000000" w:rsidRDefault="00000000" w:rsidRPr="00000000" w14:paraId="0000043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vAlign w:val="center"/>
          </w:tcPr>
          <w:p w:rsidR="00000000" w:rsidDel="00000000" w:rsidP="00000000" w:rsidRDefault="00000000" w:rsidRPr="00000000" w14:paraId="0000043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vAlign w:val="center"/>
          </w:tcPr>
          <w:p w:rsidR="00000000" w:rsidDel="00000000" w:rsidP="00000000" w:rsidRDefault="00000000" w:rsidRPr="00000000" w14:paraId="0000043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vAlign w:val="center"/>
          </w:tcPr>
          <w:p w:rsidR="00000000" w:rsidDel="00000000" w:rsidP="00000000" w:rsidRDefault="00000000" w:rsidRPr="00000000" w14:paraId="0000043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Null</w:t>
            </w:r>
          </w:p>
        </w:tc>
        <w:tc>
          <w:tcPr>
            <w:vAlign w:val="center"/>
          </w:tcPr>
          <w:p w:rsidR="00000000" w:rsidDel="00000000" w:rsidP="00000000" w:rsidRDefault="00000000" w:rsidRPr="00000000" w14:paraId="0000043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Mặc định</w:t>
            </w:r>
          </w:p>
        </w:tc>
      </w:tr>
      <w:tr>
        <w:trPr>
          <w:cantSplit w:val="0"/>
          <w:trHeight w:val="495" w:hRule="atLeast"/>
          <w:tblHeader w:val="0"/>
        </w:trPr>
        <w:tc>
          <w:tcPr>
            <w:vAlign w:val="center"/>
          </w:tcPr>
          <w:p w:rsidR="00000000" w:rsidDel="00000000" w:rsidP="00000000" w:rsidRDefault="00000000" w:rsidRPr="00000000" w14:paraId="0000043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4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blog_id (PK)</w:t>
            </w:r>
          </w:p>
        </w:tc>
        <w:tc>
          <w:tcPr>
            <w:vAlign w:val="center"/>
          </w:tcPr>
          <w:p w:rsidR="00000000" w:rsidDel="00000000" w:rsidP="00000000" w:rsidRDefault="00000000" w:rsidRPr="00000000" w14:paraId="000004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4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41">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44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4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user_id</w:t>
            </w:r>
          </w:p>
        </w:tc>
        <w:tc>
          <w:tcPr>
            <w:vAlign w:val="center"/>
          </w:tcPr>
          <w:p w:rsidR="00000000" w:rsidDel="00000000" w:rsidP="00000000" w:rsidRDefault="00000000" w:rsidRPr="00000000" w14:paraId="000004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4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46">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44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4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title</w:t>
            </w:r>
          </w:p>
        </w:tc>
        <w:tc>
          <w:tcPr>
            <w:vAlign w:val="center"/>
          </w:tcPr>
          <w:p w:rsidR="00000000" w:rsidDel="00000000" w:rsidP="00000000" w:rsidRDefault="00000000" w:rsidRPr="00000000" w14:paraId="000004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NVARCHAR(100)</w:t>
            </w:r>
          </w:p>
        </w:tc>
        <w:tc>
          <w:tcPr>
            <w:vAlign w:val="center"/>
          </w:tcPr>
          <w:p w:rsidR="00000000" w:rsidDel="00000000" w:rsidP="00000000" w:rsidRDefault="00000000" w:rsidRPr="00000000" w14:paraId="000004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4B">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44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4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content</w:t>
            </w:r>
          </w:p>
        </w:tc>
        <w:tc>
          <w:tcPr>
            <w:vAlign w:val="center"/>
          </w:tcPr>
          <w:p w:rsidR="00000000" w:rsidDel="00000000" w:rsidP="00000000" w:rsidRDefault="00000000" w:rsidRPr="00000000" w14:paraId="0000044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vAlign w:val="center"/>
          </w:tcPr>
          <w:p w:rsidR="00000000" w:rsidDel="00000000" w:rsidP="00000000" w:rsidRDefault="00000000" w:rsidRPr="00000000" w14:paraId="000004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w:t>
            </w:r>
          </w:p>
        </w:tc>
      </w:tr>
      <w:tr>
        <w:trPr>
          <w:cantSplit w:val="0"/>
          <w:trHeight w:val="465" w:hRule="atLeast"/>
          <w:tblHeader w:val="0"/>
        </w:trPr>
        <w:tc>
          <w:tcPr>
            <w:vAlign w:val="center"/>
          </w:tcPr>
          <w:p w:rsidR="00000000" w:rsidDel="00000000" w:rsidP="00000000" w:rsidRDefault="00000000" w:rsidRPr="00000000" w14:paraId="0000045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45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vAlign w:val="center"/>
          </w:tcPr>
          <w:p w:rsidR="00000000" w:rsidDel="00000000" w:rsidP="00000000" w:rsidRDefault="00000000" w:rsidRPr="00000000" w14:paraId="000004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4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GETDATE()</w:t>
            </w:r>
          </w:p>
        </w:tc>
      </w:tr>
      <w:tr>
        <w:trPr>
          <w:cantSplit w:val="0"/>
          <w:trHeight w:val="465" w:hRule="atLeast"/>
          <w:tblHeader w:val="0"/>
        </w:trPr>
        <w:tc>
          <w:tcPr>
            <w:vAlign w:val="center"/>
          </w:tcPr>
          <w:p w:rsidR="00000000" w:rsidDel="00000000" w:rsidP="00000000" w:rsidRDefault="00000000" w:rsidRPr="00000000" w14:paraId="0000045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center"/>
          </w:tcPr>
          <w:p w:rsidR="00000000" w:rsidDel="00000000" w:rsidP="00000000" w:rsidRDefault="00000000" w:rsidRPr="00000000" w14:paraId="000004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updated_at</w:t>
            </w:r>
          </w:p>
        </w:tc>
        <w:tc>
          <w:tcPr>
            <w:vAlign w:val="center"/>
          </w:tcPr>
          <w:p w:rsidR="00000000" w:rsidDel="00000000" w:rsidP="00000000" w:rsidRDefault="00000000" w:rsidRPr="00000000" w14:paraId="000004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4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vAlign w:val="center"/>
          </w:tcPr>
          <w:p w:rsidR="00000000" w:rsidDel="00000000" w:rsidP="00000000" w:rsidRDefault="00000000" w:rsidRPr="00000000" w14:paraId="000004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w:t>
            </w:r>
          </w:p>
        </w:tc>
      </w:tr>
      <w:tr>
        <w:trPr>
          <w:cantSplit w:val="0"/>
          <w:trHeight w:val="465" w:hRule="atLeast"/>
          <w:tblHeader w:val="0"/>
        </w:trPr>
        <w:tc>
          <w:tcPr>
            <w:vAlign w:val="center"/>
          </w:tcPr>
          <w:p w:rsidR="00000000" w:rsidDel="00000000" w:rsidP="00000000" w:rsidRDefault="00000000" w:rsidRPr="00000000" w14:paraId="0000045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center"/>
          </w:tcPr>
          <w:p w:rsidR="00000000" w:rsidDel="00000000" w:rsidP="00000000" w:rsidRDefault="00000000" w:rsidRPr="00000000" w14:paraId="000004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image_url</w:t>
            </w:r>
          </w:p>
        </w:tc>
        <w:tc>
          <w:tcPr>
            <w:vAlign w:val="center"/>
          </w:tcPr>
          <w:p w:rsidR="00000000" w:rsidDel="00000000" w:rsidP="00000000" w:rsidRDefault="00000000" w:rsidRPr="00000000" w14:paraId="000004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NVARCHAR(255)</w:t>
            </w:r>
          </w:p>
        </w:tc>
        <w:tc>
          <w:tcPr>
            <w:vAlign w:val="center"/>
          </w:tcPr>
          <w:p w:rsidR="00000000" w:rsidDel="00000000" w:rsidP="00000000" w:rsidRDefault="00000000" w:rsidRPr="00000000" w14:paraId="000004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vAlign w:val="center"/>
          </w:tcPr>
          <w:p w:rsidR="00000000" w:rsidDel="00000000" w:rsidP="00000000" w:rsidRDefault="00000000" w:rsidRPr="00000000" w14:paraId="000004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w:t>
            </w:r>
          </w:p>
        </w:tc>
      </w:tr>
    </w:tbl>
    <w:p w:rsidR="00000000" w:rsidDel="00000000" w:rsidP="00000000" w:rsidRDefault="00000000" w:rsidRPr="00000000" w14:paraId="0000046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1">
      <w:pPr>
        <w:numPr>
          <w:ilvl w:val="1"/>
          <w:numId w:val="119"/>
        </w:numPr>
        <w:pBdr>
          <w:top w:space="0" w:sz="0" w:val="nil"/>
          <w:left w:space="0" w:sz="0" w:val="nil"/>
          <w:bottom w:space="0" w:sz="0" w:val="nil"/>
          <w:right w:space="0" w:sz="0" w:val="nil"/>
          <w:between w:space="0" w:sz="0" w:val="nil"/>
        </w:pBdr>
        <w:ind w:left="2160" w:hanging="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blog_comments</w:t>
      </w:r>
    </w:p>
    <w:tbl>
      <w:tblPr>
        <w:tblStyle w:val="Table20"/>
        <w:tblW w:w="90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2145"/>
        <w:gridCol w:w="2595"/>
        <w:gridCol w:w="1785"/>
        <w:gridCol w:w="1620"/>
        <w:tblGridChange w:id="0">
          <w:tblGrid>
            <w:gridCol w:w="870"/>
            <w:gridCol w:w="2145"/>
            <w:gridCol w:w="2595"/>
            <w:gridCol w:w="1785"/>
            <w:gridCol w:w="1620"/>
          </w:tblGrid>
        </w:tblGridChange>
      </w:tblGrid>
      <w:tr>
        <w:trPr>
          <w:cantSplit w:val="0"/>
          <w:tblHeader w:val="0"/>
        </w:trPr>
        <w:tc>
          <w:tcPr>
            <w:vAlign w:val="center"/>
          </w:tcPr>
          <w:p w:rsidR="00000000" w:rsidDel="00000000" w:rsidP="00000000" w:rsidRDefault="00000000" w:rsidRPr="00000000" w14:paraId="0000046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vAlign w:val="center"/>
          </w:tcPr>
          <w:p w:rsidR="00000000" w:rsidDel="00000000" w:rsidP="00000000" w:rsidRDefault="00000000" w:rsidRPr="00000000" w14:paraId="0000046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vAlign w:val="center"/>
          </w:tcPr>
          <w:p w:rsidR="00000000" w:rsidDel="00000000" w:rsidP="00000000" w:rsidRDefault="00000000" w:rsidRPr="00000000" w14:paraId="0000046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vAlign w:val="center"/>
          </w:tcPr>
          <w:p w:rsidR="00000000" w:rsidDel="00000000" w:rsidP="00000000" w:rsidRDefault="00000000" w:rsidRPr="00000000" w14:paraId="0000046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Null</w:t>
            </w:r>
          </w:p>
        </w:tc>
        <w:tc>
          <w:tcPr>
            <w:vAlign w:val="center"/>
          </w:tcPr>
          <w:p w:rsidR="00000000" w:rsidDel="00000000" w:rsidP="00000000" w:rsidRDefault="00000000" w:rsidRPr="00000000" w14:paraId="0000046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Mặc định</w:t>
            </w:r>
          </w:p>
        </w:tc>
      </w:tr>
      <w:tr>
        <w:trPr>
          <w:cantSplit w:val="0"/>
          <w:trHeight w:val="495" w:hRule="atLeast"/>
          <w:tblHeader w:val="0"/>
        </w:trPr>
        <w:tc>
          <w:tcPr>
            <w:vAlign w:val="center"/>
          </w:tcPr>
          <w:p w:rsidR="00000000" w:rsidDel="00000000" w:rsidP="00000000" w:rsidRDefault="00000000" w:rsidRPr="00000000" w14:paraId="0000046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4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comment_id (PK)</w:t>
            </w:r>
          </w:p>
        </w:tc>
        <w:tc>
          <w:tcPr>
            <w:vAlign w:val="center"/>
          </w:tcPr>
          <w:p w:rsidR="00000000" w:rsidDel="00000000" w:rsidP="00000000" w:rsidRDefault="00000000" w:rsidRPr="00000000" w14:paraId="000004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4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6B">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46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4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blog_id</w:t>
            </w:r>
          </w:p>
        </w:tc>
        <w:tc>
          <w:tcPr>
            <w:vAlign w:val="center"/>
          </w:tcPr>
          <w:p w:rsidR="00000000" w:rsidDel="00000000" w:rsidP="00000000" w:rsidRDefault="00000000" w:rsidRPr="00000000" w14:paraId="000004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4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70">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47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4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user_id</w:t>
            </w:r>
          </w:p>
        </w:tc>
        <w:tc>
          <w:tcPr>
            <w:vAlign w:val="center"/>
          </w:tcPr>
          <w:p w:rsidR="00000000" w:rsidDel="00000000" w:rsidP="00000000" w:rsidRDefault="00000000" w:rsidRPr="00000000" w14:paraId="0000047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4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75">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47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4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w:t>
            </w:r>
          </w:p>
        </w:tc>
        <w:tc>
          <w:tcPr>
            <w:vAlign w:val="center"/>
          </w:tcPr>
          <w:p w:rsidR="00000000" w:rsidDel="00000000" w:rsidP="00000000" w:rsidRDefault="00000000" w:rsidRPr="00000000" w14:paraId="000004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vAlign w:val="center"/>
          </w:tcPr>
          <w:p w:rsidR="00000000" w:rsidDel="00000000" w:rsidP="00000000" w:rsidRDefault="00000000" w:rsidRPr="00000000" w14:paraId="000004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w:t>
            </w:r>
          </w:p>
        </w:tc>
      </w:tr>
      <w:tr>
        <w:trPr>
          <w:cantSplit w:val="0"/>
          <w:trHeight w:val="465" w:hRule="atLeast"/>
          <w:tblHeader w:val="0"/>
        </w:trPr>
        <w:tc>
          <w:tcPr>
            <w:vAlign w:val="center"/>
          </w:tcPr>
          <w:p w:rsidR="00000000" w:rsidDel="00000000" w:rsidP="00000000" w:rsidRDefault="00000000" w:rsidRPr="00000000" w14:paraId="0000047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4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vAlign w:val="center"/>
          </w:tcPr>
          <w:p w:rsidR="00000000" w:rsidDel="00000000" w:rsidP="00000000" w:rsidRDefault="00000000" w:rsidRPr="00000000" w14:paraId="000004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4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GETDATE()</w:t>
            </w:r>
          </w:p>
        </w:tc>
      </w:tr>
    </w:tbl>
    <w:p w:rsidR="00000000" w:rsidDel="00000000" w:rsidP="00000000" w:rsidRDefault="00000000" w:rsidRPr="00000000" w14:paraId="0000048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1">
      <w:pPr>
        <w:numPr>
          <w:ilvl w:val="1"/>
          <w:numId w:val="119"/>
        </w:numPr>
        <w:pBdr>
          <w:top w:space="0" w:sz="0" w:val="nil"/>
          <w:left w:space="0" w:sz="0" w:val="nil"/>
          <w:bottom w:space="0" w:sz="0" w:val="nil"/>
          <w:right w:space="0" w:sz="0" w:val="nil"/>
          <w:between w:space="0" w:sz="0" w:val="nil"/>
        </w:pBdr>
        <w:ind w:left="2160" w:hanging="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product_images </w:t>
      </w:r>
    </w:p>
    <w:tbl>
      <w:tblPr>
        <w:tblStyle w:val="Table21"/>
        <w:tblW w:w="90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2145"/>
        <w:gridCol w:w="2325"/>
        <w:gridCol w:w="2055"/>
        <w:gridCol w:w="1620"/>
        <w:tblGridChange w:id="0">
          <w:tblGrid>
            <w:gridCol w:w="870"/>
            <w:gridCol w:w="2145"/>
            <w:gridCol w:w="2325"/>
            <w:gridCol w:w="2055"/>
            <w:gridCol w:w="1620"/>
          </w:tblGrid>
        </w:tblGridChange>
      </w:tblGrid>
      <w:tr>
        <w:trPr>
          <w:cantSplit w:val="0"/>
          <w:tblHeader w:val="0"/>
        </w:trPr>
        <w:tc>
          <w:tcPr>
            <w:vAlign w:val="center"/>
          </w:tcPr>
          <w:p w:rsidR="00000000" w:rsidDel="00000000" w:rsidP="00000000" w:rsidRDefault="00000000" w:rsidRPr="00000000" w14:paraId="0000048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vAlign w:val="center"/>
          </w:tcPr>
          <w:p w:rsidR="00000000" w:rsidDel="00000000" w:rsidP="00000000" w:rsidRDefault="00000000" w:rsidRPr="00000000" w14:paraId="0000048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vAlign w:val="center"/>
          </w:tcPr>
          <w:p w:rsidR="00000000" w:rsidDel="00000000" w:rsidP="00000000" w:rsidRDefault="00000000" w:rsidRPr="00000000" w14:paraId="0000048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vAlign w:val="center"/>
          </w:tcPr>
          <w:p w:rsidR="00000000" w:rsidDel="00000000" w:rsidP="00000000" w:rsidRDefault="00000000" w:rsidRPr="00000000" w14:paraId="0000048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Null</w:t>
            </w:r>
          </w:p>
        </w:tc>
        <w:tc>
          <w:tcPr>
            <w:vAlign w:val="center"/>
          </w:tcPr>
          <w:p w:rsidR="00000000" w:rsidDel="00000000" w:rsidP="00000000" w:rsidRDefault="00000000" w:rsidRPr="00000000" w14:paraId="0000048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Mặc định</w:t>
            </w:r>
          </w:p>
        </w:tc>
      </w:tr>
      <w:tr>
        <w:trPr>
          <w:cantSplit w:val="0"/>
          <w:trHeight w:val="495" w:hRule="atLeast"/>
          <w:tblHeader w:val="0"/>
        </w:trPr>
        <w:tc>
          <w:tcPr>
            <w:vAlign w:val="center"/>
          </w:tcPr>
          <w:p w:rsidR="00000000" w:rsidDel="00000000" w:rsidP="00000000" w:rsidRDefault="00000000" w:rsidRPr="00000000" w14:paraId="0000048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48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image_id (PK)</w:t>
            </w:r>
          </w:p>
        </w:tc>
        <w:tc>
          <w:tcPr>
            <w:vAlign w:val="center"/>
          </w:tcPr>
          <w:p w:rsidR="00000000" w:rsidDel="00000000" w:rsidP="00000000" w:rsidRDefault="00000000" w:rsidRPr="00000000" w14:paraId="000004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4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8B">
            <w:pP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8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4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w:t>
            </w:r>
          </w:p>
        </w:tc>
        <w:tc>
          <w:tcPr>
            <w:vAlign w:val="center"/>
          </w:tcPr>
          <w:p w:rsidR="00000000" w:rsidDel="00000000" w:rsidP="00000000" w:rsidRDefault="00000000" w:rsidRPr="00000000" w14:paraId="000004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4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90">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49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4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image_url</w:t>
            </w:r>
          </w:p>
        </w:tc>
        <w:tc>
          <w:tcPr>
            <w:vAlign w:val="center"/>
          </w:tcPr>
          <w:p w:rsidR="00000000" w:rsidDel="00000000" w:rsidP="00000000" w:rsidRDefault="00000000" w:rsidRPr="00000000" w14:paraId="000004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NVARCHAR(255)</w:t>
            </w:r>
          </w:p>
        </w:tc>
        <w:tc>
          <w:tcPr>
            <w:vAlign w:val="center"/>
          </w:tcPr>
          <w:p w:rsidR="00000000" w:rsidDel="00000000" w:rsidP="00000000" w:rsidRDefault="00000000" w:rsidRPr="00000000" w14:paraId="000004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95">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49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4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vAlign w:val="center"/>
          </w:tcPr>
          <w:p w:rsidR="00000000" w:rsidDel="00000000" w:rsidP="00000000" w:rsidRDefault="00000000" w:rsidRPr="00000000" w14:paraId="0000049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4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GETDATE()</w:t>
            </w:r>
          </w:p>
        </w:tc>
      </w:tr>
    </w:tbl>
    <w:p w:rsidR="00000000" w:rsidDel="00000000" w:rsidP="00000000" w:rsidRDefault="00000000" w:rsidRPr="00000000" w14:paraId="0000049B">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C">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ab/>
        <w:tab/>
      </w:r>
      <w:r w:rsidDel="00000000" w:rsidR="00000000" w:rsidRPr="00000000">
        <w:rPr>
          <w:rFonts w:ascii="Times New Roman" w:cs="Times New Roman" w:eastAsia="Times New Roman" w:hAnsi="Times New Roman"/>
          <w:sz w:val="26"/>
          <w:szCs w:val="26"/>
          <w:rtl w:val="0"/>
        </w:rPr>
        <w:t xml:space="preserve">1.14 Bảng chatbox_data</w:t>
      </w:r>
    </w:p>
    <w:tbl>
      <w:tblPr>
        <w:tblStyle w:val="Table22"/>
        <w:tblW w:w="90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2145"/>
        <w:gridCol w:w="2325"/>
        <w:gridCol w:w="2055"/>
        <w:gridCol w:w="1620"/>
        <w:tblGridChange w:id="0">
          <w:tblGrid>
            <w:gridCol w:w="870"/>
            <w:gridCol w:w="2145"/>
            <w:gridCol w:w="2325"/>
            <w:gridCol w:w="2055"/>
            <w:gridCol w:w="1620"/>
          </w:tblGrid>
        </w:tblGridChange>
      </w:tblGrid>
      <w:tr>
        <w:trPr>
          <w:cantSplit w:val="0"/>
          <w:tblHeader w:val="0"/>
        </w:trPr>
        <w:tc>
          <w:tcPr>
            <w:vAlign w:val="center"/>
          </w:tcPr>
          <w:p w:rsidR="00000000" w:rsidDel="00000000" w:rsidP="00000000" w:rsidRDefault="00000000" w:rsidRPr="00000000" w14:paraId="0000049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vAlign w:val="center"/>
          </w:tcPr>
          <w:p w:rsidR="00000000" w:rsidDel="00000000" w:rsidP="00000000" w:rsidRDefault="00000000" w:rsidRPr="00000000" w14:paraId="0000049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vAlign w:val="center"/>
          </w:tcPr>
          <w:p w:rsidR="00000000" w:rsidDel="00000000" w:rsidP="00000000" w:rsidRDefault="00000000" w:rsidRPr="00000000" w14:paraId="0000049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vAlign w:val="center"/>
          </w:tcPr>
          <w:p w:rsidR="00000000" w:rsidDel="00000000" w:rsidP="00000000" w:rsidRDefault="00000000" w:rsidRPr="00000000" w14:paraId="000004A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Null</w:t>
            </w:r>
          </w:p>
        </w:tc>
        <w:tc>
          <w:tcPr>
            <w:vAlign w:val="center"/>
          </w:tcPr>
          <w:p w:rsidR="00000000" w:rsidDel="00000000" w:rsidP="00000000" w:rsidRDefault="00000000" w:rsidRPr="00000000" w14:paraId="000004A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Mặc định</w:t>
            </w:r>
          </w:p>
        </w:tc>
      </w:tr>
      <w:tr>
        <w:trPr>
          <w:cantSplit w:val="0"/>
          <w:trHeight w:val="495" w:hRule="atLeast"/>
          <w:tblHeader w:val="0"/>
        </w:trPr>
        <w:tc>
          <w:tcPr>
            <w:vAlign w:val="center"/>
          </w:tcPr>
          <w:p w:rsidR="00000000" w:rsidDel="00000000" w:rsidP="00000000" w:rsidRDefault="00000000" w:rsidRPr="00000000" w14:paraId="000004A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4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id(PK)</w:t>
            </w:r>
          </w:p>
        </w:tc>
        <w:tc>
          <w:tcPr>
            <w:vAlign w:val="center"/>
          </w:tcPr>
          <w:p w:rsidR="00000000" w:rsidDel="00000000" w:rsidP="00000000" w:rsidRDefault="00000000" w:rsidRPr="00000000" w14:paraId="000004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vAlign w:val="center"/>
          </w:tcPr>
          <w:p w:rsidR="00000000" w:rsidDel="00000000" w:rsidP="00000000" w:rsidRDefault="00000000" w:rsidRPr="00000000" w14:paraId="000004A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A6">
            <w:pPr>
              <w:rPr>
                <w:rFonts w:ascii="Times New Roman" w:cs="Times New Roman" w:eastAsia="Times New Roman" w:hAnsi="Times New Roman"/>
                <w:sz w:val="26"/>
                <w:szCs w:val="26"/>
              </w:rPr>
            </w:pPr>
            <w:r w:rsidDel="00000000" w:rsidR="00000000" w:rsidRPr="00000000">
              <w:rPr>
                <w:rtl w:val="0"/>
              </w:rPr>
            </w:r>
          </w:p>
        </w:tc>
      </w:tr>
      <w:tr>
        <w:trPr>
          <w:cantSplit w:val="0"/>
          <w:trHeight w:val="493.974609375" w:hRule="atLeast"/>
          <w:tblHeader w:val="0"/>
        </w:trPr>
        <w:tc>
          <w:tcPr>
            <w:vAlign w:val="center"/>
          </w:tcPr>
          <w:p w:rsidR="00000000" w:rsidDel="00000000" w:rsidP="00000000" w:rsidRDefault="00000000" w:rsidRPr="00000000" w14:paraId="000004A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4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customer_name</w:t>
            </w:r>
          </w:p>
        </w:tc>
        <w:tc>
          <w:tcPr>
            <w:vAlign w:val="center"/>
          </w:tcPr>
          <w:p w:rsidR="00000000" w:rsidDel="00000000" w:rsidP="00000000" w:rsidRDefault="00000000" w:rsidRPr="00000000" w14:paraId="000004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STRING(255)</w:t>
            </w:r>
          </w:p>
        </w:tc>
        <w:tc>
          <w:tcPr>
            <w:vAlign w:val="center"/>
          </w:tcPr>
          <w:p w:rsidR="00000000" w:rsidDel="00000000" w:rsidP="00000000" w:rsidRDefault="00000000" w:rsidRPr="00000000" w14:paraId="000004A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AB">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4A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4A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support_issue</w:t>
            </w:r>
          </w:p>
        </w:tc>
        <w:tc>
          <w:tcPr>
            <w:vAlign w:val="center"/>
          </w:tcPr>
          <w:p w:rsidR="00000000" w:rsidDel="00000000" w:rsidP="00000000" w:rsidRDefault="00000000" w:rsidRPr="00000000" w14:paraId="000004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vAlign w:val="center"/>
          </w:tcPr>
          <w:p w:rsidR="00000000" w:rsidDel="00000000" w:rsidP="00000000" w:rsidRDefault="00000000" w:rsidRPr="00000000" w14:paraId="000004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B0">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4B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4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detailed_support_content</w:t>
            </w:r>
          </w:p>
        </w:tc>
        <w:tc>
          <w:tcPr>
            <w:vAlign w:val="center"/>
          </w:tcPr>
          <w:p w:rsidR="00000000" w:rsidDel="00000000" w:rsidP="00000000" w:rsidRDefault="00000000" w:rsidRPr="00000000" w14:paraId="000004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vAlign w:val="center"/>
          </w:tcPr>
          <w:p w:rsidR="00000000" w:rsidDel="00000000" w:rsidP="00000000" w:rsidRDefault="00000000" w:rsidRPr="00000000" w14:paraId="000004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GETDATE()</w:t>
            </w:r>
          </w:p>
        </w:tc>
      </w:tr>
      <w:tr>
        <w:trPr>
          <w:cantSplit w:val="0"/>
          <w:trHeight w:val="495" w:hRule="atLeast"/>
          <w:tblHeader w:val="0"/>
        </w:trPr>
        <w:tc>
          <w:tcPr>
            <w:vAlign w:val="center"/>
          </w:tcPr>
          <w:p w:rsidR="00000000" w:rsidDel="00000000" w:rsidP="00000000" w:rsidRDefault="00000000" w:rsidRPr="00000000" w14:paraId="000004B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4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vAlign w:val="center"/>
          </w:tcPr>
          <w:p w:rsidR="00000000" w:rsidDel="00000000" w:rsidP="00000000" w:rsidRDefault="00000000" w:rsidRPr="00000000" w14:paraId="000004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ENUM ('Chờ hỗ trợ', 'Đã xong')</w:t>
            </w:r>
          </w:p>
        </w:tc>
        <w:tc>
          <w:tcPr>
            <w:vAlign w:val="center"/>
          </w:tcPr>
          <w:p w:rsidR="00000000" w:rsidDel="00000000" w:rsidP="00000000" w:rsidRDefault="00000000" w:rsidRPr="00000000" w14:paraId="000004B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Chờ hỗ trợ</w:t>
            </w:r>
          </w:p>
        </w:tc>
      </w:tr>
      <w:tr>
        <w:trPr>
          <w:cantSplit w:val="0"/>
          <w:trHeight w:val="495" w:hRule="atLeast"/>
          <w:tblHeader w:val="0"/>
        </w:trPr>
        <w:tc>
          <w:tcPr>
            <w:vAlign w:val="center"/>
          </w:tcPr>
          <w:p w:rsidR="00000000" w:rsidDel="00000000" w:rsidP="00000000" w:rsidRDefault="00000000" w:rsidRPr="00000000" w14:paraId="000004B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center"/>
          </w:tcPr>
          <w:p w:rsidR="00000000" w:rsidDel="00000000" w:rsidP="00000000" w:rsidRDefault="00000000" w:rsidRPr="00000000" w14:paraId="000004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vAlign w:val="center"/>
          </w:tcPr>
          <w:p w:rsidR="00000000" w:rsidDel="00000000" w:rsidP="00000000" w:rsidRDefault="00000000" w:rsidRPr="00000000" w14:paraId="000004B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4B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B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hiện tại</w:t>
            </w:r>
          </w:p>
        </w:tc>
      </w:tr>
      <w:tr>
        <w:trPr>
          <w:cantSplit w:val="0"/>
          <w:trHeight w:val="495" w:hRule="atLeast"/>
          <w:tblHeader w:val="0"/>
        </w:trPr>
        <w:tc>
          <w:tcPr>
            <w:vAlign w:val="center"/>
          </w:tcPr>
          <w:p w:rsidR="00000000" w:rsidDel="00000000" w:rsidP="00000000" w:rsidRDefault="00000000" w:rsidRPr="00000000" w14:paraId="000004C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center"/>
          </w:tcPr>
          <w:p w:rsidR="00000000" w:rsidDel="00000000" w:rsidP="00000000" w:rsidRDefault="00000000" w:rsidRPr="00000000" w14:paraId="000004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customer_phone</w:t>
            </w:r>
          </w:p>
        </w:tc>
        <w:tc>
          <w:tcPr>
            <w:vAlign w:val="center"/>
          </w:tcPr>
          <w:p w:rsidR="00000000" w:rsidDel="00000000" w:rsidP="00000000" w:rsidRDefault="00000000" w:rsidRPr="00000000" w14:paraId="000004C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 (15)</w:t>
            </w:r>
          </w:p>
        </w:tc>
        <w:tc>
          <w:tcPr>
            <w:vAlign w:val="center"/>
          </w:tcPr>
          <w:p w:rsidR="00000000" w:rsidDel="00000000" w:rsidP="00000000" w:rsidRDefault="00000000" w:rsidRPr="00000000" w14:paraId="000004C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C4">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4C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center"/>
          </w:tcPr>
          <w:p w:rsidR="00000000" w:rsidDel="00000000" w:rsidP="00000000" w:rsidRDefault="00000000" w:rsidRPr="00000000" w14:paraId="000004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updated_at</w:t>
            </w:r>
          </w:p>
        </w:tc>
        <w:tc>
          <w:tcPr>
            <w:vAlign w:val="center"/>
          </w:tcPr>
          <w:p w:rsidR="00000000" w:rsidDel="00000000" w:rsidP="00000000" w:rsidRDefault="00000000" w:rsidRPr="00000000" w14:paraId="000004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4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C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hiện tại</w:t>
            </w:r>
          </w:p>
        </w:tc>
      </w:tr>
    </w:tbl>
    <w:p w:rsidR="00000000" w:rsidDel="00000000" w:rsidP="00000000" w:rsidRDefault="00000000" w:rsidRPr="00000000" w14:paraId="000004CA">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ab/>
        <w:tab/>
      </w:r>
      <w:r w:rsidDel="00000000" w:rsidR="00000000" w:rsidRPr="00000000">
        <w:rPr>
          <w:rFonts w:ascii="Times New Roman" w:cs="Times New Roman" w:eastAsia="Times New Roman" w:hAnsi="Times New Roman"/>
          <w:sz w:val="26"/>
          <w:szCs w:val="26"/>
          <w:rtl w:val="0"/>
        </w:rPr>
        <w:t xml:space="preserve">1.15 Bảng orders</w:t>
      </w:r>
    </w:p>
    <w:tbl>
      <w:tblPr>
        <w:tblStyle w:val="Table23"/>
        <w:tblW w:w="90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2145"/>
        <w:gridCol w:w="2325"/>
        <w:gridCol w:w="2055"/>
        <w:gridCol w:w="1620"/>
        <w:tblGridChange w:id="0">
          <w:tblGrid>
            <w:gridCol w:w="870"/>
            <w:gridCol w:w="2145"/>
            <w:gridCol w:w="2325"/>
            <w:gridCol w:w="2055"/>
            <w:gridCol w:w="1620"/>
          </w:tblGrid>
        </w:tblGridChange>
      </w:tblGrid>
      <w:tr>
        <w:trPr>
          <w:cantSplit w:val="0"/>
          <w:tblHeader w:val="0"/>
        </w:trPr>
        <w:tc>
          <w:tcPr>
            <w:vAlign w:val="center"/>
          </w:tcPr>
          <w:p w:rsidR="00000000" w:rsidDel="00000000" w:rsidP="00000000" w:rsidRDefault="00000000" w:rsidRPr="00000000" w14:paraId="000004C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vAlign w:val="center"/>
          </w:tcPr>
          <w:p w:rsidR="00000000" w:rsidDel="00000000" w:rsidP="00000000" w:rsidRDefault="00000000" w:rsidRPr="00000000" w14:paraId="000004C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vAlign w:val="center"/>
          </w:tcPr>
          <w:p w:rsidR="00000000" w:rsidDel="00000000" w:rsidP="00000000" w:rsidRDefault="00000000" w:rsidRPr="00000000" w14:paraId="000004C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vAlign w:val="center"/>
          </w:tcPr>
          <w:p w:rsidR="00000000" w:rsidDel="00000000" w:rsidP="00000000" w:rsidRDefault="00000000" w:rsidRPr="00000000" w14:paraId="000004C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Null</w:t>
            </w:r>
          </w:p>
        </w:tc>
        <w:tc>
          <w:tcPr>
            <w:vAlign w:val="center"/>
          </w:tcPr>
          <w:p w:rsidR="00000000" w:rsidDel="00000000" w:rsidP="00000000" w:rsidRDefault="00000000" w:rsidRPr="00000000" w14:paraId="000004C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Mặc định</w:t>
            </w:r>
          </w:p>
        </w:tc>
      </w:tr>
      <w:tr>
        <w:trPr>
          <w:cantSplit w:val="0"/>
          <w:trHeight w:val="495" w:hRule="atLeast"/>
          <w:tblHeader w:val="0"/>
        </w:trPr>
        <w:tc>
          <w:tcPr>
            <w:vAlign w:val="center"/>
          </w:tcPr>
          <w:p w:rsidR="00000000" w:rsidDel="00000000" w:rsidP="00000000" w:rsidRDefault="00000000" w:rsidRPr="00000000" w14:paraId="000004D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4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id(PK)</w:t>
            </w:r>
          </w:p>
        </w:tc>
        <w:tc>
          <w:tcPr>
            <w:vAlign w:val="center"/>
          </w:tcPr>
          <w:p w:rsidR="00000000" w:rsidDel="00000000" w:rsidP="00000000" w:rsidRDefault="00000000" w:rsidRPr="00000000" w14:paraId="000004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w:t>
            </w:r>
          </w:p>
        </w:tc>
        <w:tc>
          <w:tcPr>
            <w:vAlign w:val="center"/>
          </w:tcPr>
          <w:p w:rsidR="00000000" w:rsidDel="00000000" w:rsidP="00000000" w:rsidRDefault="00000000" w:rsidRPr="00000000" w14:paraId="000004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D4">
            <w:pPr>
              <w:rPr>
                <w:rFonts w:ascii="Times New Roman" w:cs="Times New Roman" w:eastAsia="Times New Roman" w:hAnsi="Times New Roman"/>
                <w:sz w:val="26"/>
                <w:szCs w:val="26"/>
              </w:rPr>
            </w:pPr>
            <w:r w:rsidDel="00000000" w:rsidR="00000000" w:rsidRPr="00000000">
              <w:rPr>
                <w:rtl w:val="0"/>
              </w:rPr>
            </w:r>
          </w:p>
        </w:tc>
      </w:tr>
      <w:tr>
        <w:trPr>
          <w:cantSplit w:val="0"/>
          <w:trHeight w:val="493.974609375" w:hRule="atLeast"/>
          <w:tblHeader w:val="0"/>
        </w:trPr>
        <w:tc>
          <w:tcPr>
            <w:vAlign w:val="center"/>
          </w:tcPr>
          <w:p w:rsidR="00000000" w:rsidDel="00000000" w:rsidP="00000000" w:rsidRDefault="00000000" w:rsidRPr="00000000" w14:paraId="000004D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4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user_id</w:t>
            </w:r>
          </w:p>
        </w:tc>
        <w:tc>
          <w:tcPr>
            <w:vAlign w:val="center"/>
          </w:tcPr>
          <w:p w:rsidR="00000000" w:rsidDel="00000000" w:rsidP="00000000" w:rsidRDefault="00000000" w:rsidRPr="00000000" w14:paraId="000004D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 (users)</w:t>
            </w:r>
          </w:p>
        </w:tc>
        <w:tc>
          <w:tcPr>
            <w:vAlign w:val="center"/>
          </w:tcPr>
          <w:p w:rsidR="00000000" w:rsidDel="00000000" w:rsidP="00000000" w:rsidRDefault="00000000" w:rsidRPr="00000000" w14:paraId="000004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D9">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4D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4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first_name</w:t>
            </w:r>
          </w:p>
        </w:tc>
        <w:tc>
          <w:tcPr>
            <w:vAlign w:val="center"/>
          </w:tcPr>
          <w:p w:rsidR="00000000" w:rsidDel="00000000" w:rsidP="00000000" w:rsidRDefault="00000000" w:rsidRPr="00000000" w14:paraId="000004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vAlign w:val="center"/>
          </w:tcPr>
          <w:p w:rsidR="00000000" w:rsidDel="00000000" w:rsidP="00000000" w:rsidRDefault="00000000" w:rsidRPr="00000000" w14:paraId="000004D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DE">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4D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4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last_name</w:t>
            </w:r>
          </w:p>
        </w:tc>
        <w:tc>
          <w:tcPr>
            <w:vAlign w:val="center"/>
          </w:tcPr>
          <w:p w:rsidR="00000000" w:rsidDel="00000000" w:rsidP="00000000" w:rsidRDefault="00000000" w:rsidRPr="00000000" w14:paraId="000004E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vAlign w:val="center"/>
          </w:tcPr>
          <w:p w:rsidR="00000000" w:rsidDel="00000000" w:rsidP="00000000" w:rsidRDefault="00000000" w:rsidRPr="00000000" w14:paraId="000004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E3">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4E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4E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street_address</w:t>
            </w:r>
          </w:p>
        </w:tc>
        <w:tc>
          <w:tcPr>
            <w:vAlign w:val="center"/>
          </w:tcPr>
          <w:p w:rsidR="00000000" w:rsidDel="00000000" w:rsidP="00000000" w:rsidRDefault="00000000" w:rsidRPr="00000000" w14:paraId="000004E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vAlign w:val="center"/>
          </w:tcPr>
          <w:p w:rsidR="00000000" w:rsidDel="00000000" w:rsidP="00000000" w:rsidRDefault="00000000" w:rsidRPr="00000000" w14:paraId="000004E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E8">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4E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center"/>
          </w:tcPr>
          <w:p w:rsidR="00000000" w:rsidDel="00000000" w:rsidP="00000000" w:rsidRDefault="00000000" w:rsidRPr="00000000" w14:paraId="000004E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city</w:t>
            </w:r>
          </w:p>
        </w:tc>
        <w:tc>
          <w:tcPr>
            <w:vAlign w:val="center"/>
          </w:tcPr>
          <w:p w:rsidR="00000000" w:rsidDel="00000000" w:rsidP="00000000" w:rsidRDefault="00000000" w:rsidRPr="00000000" w14:paraId="000004E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vAlign w:val="center"/>
          </w:tcPr>
          <w:p w:rsidR="00000000" w:rsidDel="00000000" w:rsidP="00000000" w:rsidRDefault="00000000" w:rsidRPr="00000000" w14:paraId="000004E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ED">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4E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center"/>
          </w:tcPr>
          <w:p w:rsidR="00000000" w:rsidDel="00000000" w:rsidP="00000000" w:rsidRDefault="00000000" w:rsidRPr="00000000" w14:paraId="000004E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zipcode</w:t>
            </w:r>
          </w:p>
        </w:tc>
        <w:tc>
          <w:tcPr>
            <w:vAlign w:val="center"/>
          </w:tcPr>
          <w:p w:rsidR="00000000" w:rsidDel="00000000" w:rsidP="00000000" w:rsidRDefault="00000000" w:rsidRPr="00000000" w14:paraId="000004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 </w:t>
            </w:r>
          </w:p>
        </w:tc>
        <w:tc>
          <w:tcPr>
            <w:vAlign w:val="center"/>
          </w:tcPr>
          <w:p w:rsidR="00000000" w:rsidDel="00000000" w:rsidP="00000000" w:rsidRDefault="00000000" w:rsidRPr="00000000" w14:paraId="000004F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F2">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4F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center"/>
          </w:tcPr>
          <w:p w:rsidR="00000000" w:rsidDel="00000000" w:rsidP="00000000" w:rsidRDefault="00000000" w:rsidRPr="00000000" w14:paraId="000004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vAlign w:val="center"/>
          </w:tcPr>
          <w:p w:rsidR="00000000" w:rsidDel="00000000" w:rsidP="00000000" w:rsidRDefault="00000000" w:rsidRPr="00000000" w14:paraId="000004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vAlign w:val="center"/>
          </w:tcPr>
          <w:p w:rsidR="00000000" w:rsidDel="00000000" w:rsidP="00000000" w:rsidRDefault="00000000" w:rsidRPr="00000000" w14:paraId="000004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4F7">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4F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vAlign w:val="center"/>
          </w:tcPr>
          <w:p w:rsidR="00000000" w:rsidDel="00000000" w:rsidP="00000000" w:rsidRDefault="00000000" w:rsidRPr="00000000" w14:paraId="000004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vAlign w:val="center"/>
          </w:tcPr>
          <w:p w:rsidR="00000000" w:rsidDel="00000000" w:rsidP="00000000" w:rsidRDefault="00000000" w:rsidRPr="00000000" w14:paraId="000004F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vAlign w:val="center"/>
          </w:tcPr>
          <w:p w:rsidR="00000000" w:rsidDel="00000000" w:rsidP="00000000" w:rsidRDefault="00000000" w:rsidRPr="00000000" w14:paraId="000004F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vAlign w:val="center"/>
          </w:tcPr>
          <w:p w:rsidR="00000000" w:rsidDel="00000000" w:rsidP="00000000" w:rsidRDefault="00000000" w:rsidRPr="00000000" w14:paraId="000004FC">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4F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vAlign w:val="center"/>
          </w:tcPr>
          <w:p w:rsidR="00000000" w:rsidDel="00000000" w:rsidP="00000000" w:rsidRDefault="00000000" w:rsidRPr="00000000" w14:paraId="000004F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country</w:t>
            </w:r>
          </w:p>
        </w:tc>
        <w:tc>
          <w:tcPr>
            <w:vAlign w:val="center"/>
          </w:tcPr>
          <w:p w:rsidR="00000000" w:rsidDel="00000000" w:rsidP="00000000" w:rsidRDefault="00000000" w:rsidRPr="00000000" w14:paraId="000004F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vAlign w:val="center"/>
          </w:tcPr>
          <w:p w:rsidR="00000000" w:rsidDel="00000000" w:rsidP="00000000" w:rsidRDefault="00000000" w:rsidRPr="00000000" w14:paraId="0000050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01">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50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vAlign w:val="center"/>
          </w:tcPr>
          <w:p w:rsidR="00000000" w:rsidDel="00000000" w:rsidP="00000000" w:rsidRDefault="00000000" w:rsidRPr="00000000" w14:paraId="000005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voucher_discount</w:t>
            </w:r>
          </w:p>
        </w:tc>
        <w:tc>
          <w:tcPr>
            <w:vAlign w:val="center"/>
          </w:tcPr>
          <w:p w:rsidR="00000000" w:rsidDel="00000000" w:rsidP="00000000" w:rsidRDefault="00000000" w:rsidRPr="00000000" w14:paraId="000005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INTEGER</w:t>
            </w:r>
          </w:p>
        </w:tc>
        <w:tc>
          <w:tcPr>
            <w:vAlign w:val="center"/>
          </w:tcPr>
          <w:p w:rsidR="00000000" w:rsidDel="00000000" w:rsidP="00000000" w:rsidRDefault="00000000" w:rsidRPr="00000000" w14:paraId="000005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vAlign w:val="center"/>
          </w:tcPr>
          <w:p w:rsidR="00000000" w:rsidDel="00000000" w:rsidP="00000000" w:rsidRDefault="00000000" w:rsidRPr="00000000" w14:paraId="00000506">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50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vAlign w:val="center"/>
          </w:tcPr>
          <w:p w:rsidR="00000000" w:rsidDel="00000000" w:rsidP="00000000" w:rsidRDefault="00000000" w:rsidRPr="00000000" w14:paraId="000005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subtotal</w:t>
            </w:r>
          </w:p>
        </w:tc>
        <w:tc>
          <w:tcPr>
            <w:vAlign w:val="center"/>
          </w:tcPr>
          <w:p w:rsidR="00000000" w:rsidDel="00000000" w:rsidP="00000000" w:rsidRDefault="00000000" w:rsidRPr="00000000" w14:paraId="000005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DECIMAL (15, 2)</w:t>
            </w:r>
          </w:p>
        </w:tc>
        <w:tc>
          <w:tcPr>
            <w:vAlign w:val="center"/>
          </w:tcPr>
          <w:p w:rsidR="00000000" w:rsidDel="00000000" w:rsidP="00000000" w:rsidRDefault="00000000" w:rsidRPr="00000000" w14:paraId="000005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0B">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50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vAlign w:val="center"/>
          </w:tcPr>
          <w:p w:rsidR="00000000" w:rsidDel="00000000" w:rsidP="00000000" w:rsidRDefault="00000000" w:rsidRPr="00000000" w14:paraId="000005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shipping_price</w:t>
            </w:r>
          </w:p>
        </w:tc>
        <w:tc>
          <w:tcPr>
            <w:vAlign w:val="center"/>
          </w:tcPr>
          <w:p w:rsidR="00000000" w:rsidDel="00000000" w:rsidP="00000000" w:rsidRDefault="00000000" w:rsidRPr="00000000" w14:paraId="000005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DECIMAL (15, 2)</w:t>
            </w:r>
          </w:p>
        </w:tc>
        <w:tc>
          <w:tcPr>
            <w:vAlign w:val="center"/>
          </w:tcPr>
          <w:p w:rsidR="00000000" w:rsidDel="00000000" w:rsidP="00000000" w:rsidRDefault="00000000" w:rsidRPr="00000000" w14:paraId="000005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10">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51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vAlign w:val="center"/>
          </w:tcPr>
          <w:p w:rsidR="00000000" w:rsidDel="00000000" w:rsidP="00000000" w:rsidRDefault="00000000" w:rsidRPr="00000000" w14:paraId="000005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w:t>
            </w:r>
          </w:p>
        </w:tc>
        <w:tc>
          <w:tcPr>
            <w:vAlign w:val="center"/>
          </w:tcPr>
          <w:p w:rsidR="00000000" w:rsidDel="00000000" w:rsidP="00000000" w:rsidRDefault="00000000" w:rsidRPr="00000000" w14:paraId="000005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DECIMAL (15, 2)</w:t>
            </w:r>
          </w:p>
        </w:tc>
        <w:tc>
          <w:tcPr>
            <w:vAlign w:val="center"/>
          </w:tcPr>
          <w:p w:rsidR="00000000" w:rsidDel="00000000" w:rsidP="00000000" w:rsidRDefault="00000000" w:rsidRPr="00000000" w14:paraId="000005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Không</w:t>
            </w:r>
          </w:p>
        </w:tc>
        <w:tc>
          <w:tcPr>
            <w:vAlign w:val="center"/>
          </w:tcPr>
          <w:p w:rsidR="00000000" w:rsidDel="00000000" w:rsidP="00000000" w:rsidRDefault="00000000" w:rsidRPr="00000000" w14:paraId="00000515">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51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vAlign w:val="center"/>
          </w:tcPr>
          <w:p w:rsidR="00000000" w:rsidDel="00000000" w:rsidP="00000000" w:rsidRDefault="00000000" w:rsidRPr="00000000" w14:paraId="000005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payment_method</w:t>
            </w:r>
          </w:p>
        </w:tc>
        <w:tc>
          <w:tcPr>
            <w:vAlign w:val="center"/>
          </w:tcPr>
          <w:p w:rsidR="00000000" w:rsidDel="00000000" w:rsidP="00000000" w:rsidRDefault="00000000" w:rsidRPr="00000000" w14:paraId="000005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vAlign w:val="center"/>
          </w:tcPr>
          <w:p w:rsidR="00000000" w:rsidDel="00000000" w:rsidP="00000000" w:rsidRDefault="00000000" w:rsidRPr="00000000" w14:paraId="000005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1A">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51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vAlign w:val="center"/>
          </w:tcPr>
          <w:p w:rsidR="00000000" w:rsidDel="00000000" w:rsidP="00000000" w:rsidRDefault="00000000" w:rsidRPr="00000000" w14:paraId="000005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vAlign w:val="center"/>
          </w:tcPr>
          <w:p w:rsidR="00000000" w:rsidDel="00000000" w:rsidP="00000000" w:rsidRDefault="00000000" w:rsidRPr="00000000" w14:paraId="000005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vAlign w:val="center"/>
          </w:tcPr>
          <w:p w:rsidR="00000000" w:rsidDel="00000000" w:rsidP="00000000" w:rsidRDefault="00000000" w:rsidRPr="00000000" w14:paraId="000005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pending</w:t>
            </w:r>
          </w:p>
        </w:tc>
      </w:tr>
      <w:tr>
        <w:trPr>
          <w:cantSplit w:val="0"/>
          <w:trHeight w:val="495" w:hRule="atLeast"/>
          <w:tblHeader w:val="0"/>
        </w:trPr>
        <w:tc>
          <w:tcPr>
            <w:vAlign w:val="center"/>
          </w:tcPr>
          <w:p w:rsidR="00000000" w:rsidDel="00000000" w:rsidP="00000000" w:rsidRDefault="00000000" w:rsidRPr="00000000" w14:paraId="0000052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vAlign w:val="center"/>
          </w:tcPr>
          <w:p w:rsidR="00000000" w:rsidDel="00000000" w:rsidP="00000000" w:rsidRDefault="00000000" w:rsidRPr="00000000" w14:paraId="000005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note</w:t>
            </w:r>
          </w:p>
        </w:tc>
        <w:tc>
          <w:tcPr>
            <w:vAlign w:val="center"/>
          </w:tcPr>
          <w:p w:rsidR="00000000" w:rsidDel="00000000" w:rsidP="00000000" w:rsidRDefault="00000000" w:rsidRPr="00000000" w14:paraId="0000052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vAlign w:val="center"/>
          </w:tcPr>
          <w:p w:rsidR="00000000" w:rsidDel="00000000" w:rsidP="00000000" w:rsidRDefault="00000000" w:rsidRPr="00000000" w14:paraId="000005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vAlign w:val="center"/>
          </w:tcPr>
          <w:p w:rsidR="00000000" w:rsidDel="00000000" w:rsidP="00000000" w:rsidRDefault="00000000" w:rsidRPr="00000000" w14:paraId="00000524">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52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vAlign w:val="center"/>
          </w:tcPr>
          <w:p w:rsidR="00000000" w:rsidDel="00000000" w:rsidP="00000000" w:rsidRDefault="00000000" w:rsidRPr="00000000" w14:paraId="000005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vAlign w:val="center"/>
          </w:tcPr>
          <w:p w:rsidR="00000000" w:rsidDel="00000000" w:rsidP="00000000" w:rsidRDefault="00000000" w:rsidRPr="00000000" w14:paraId="000005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5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hiện tại</w:t>
            </w:r>
          </w:p>
        </w:tc>
      </w:tr>
      <w:tr>
        <w:trPr>
          <w:cantSplit w:val="0"/>
          <w:trHeight w:val="495" w:hRule="atLeast"/>
          <w:tblHeader w:val="0"/>
        </w:trPr>
        <w:tc>
          <w:tcPr>
            <w:vAlign w:val="center"/>
          </w:tcPr>
          <w:p w:rsidR="00000000" w:rsidDel="00000000" w:rsidP="00000000" w:rsidRDefault="00000000" w:rsidRPr="00000000" w14:paraId="0000052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vAlign w:val="center"/>
          </w:tcPr>
          <w:p w:rsidR="00000000" w:rsidDel="00000000" w:rsidP="00000000" w:rsidRDefault="00000000" w:rsidRPr="00000000" w14:paraId="000005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updated_at</w:t>
            </w:r>
          </w:p>
        </w:tc>
        <w:tc>
          <w:tcPr>
            <w:vAlign w:val="center"/>
          </w:tcPr>
          <w:p w:rsidR="00000000" w:rsidDel="00000000" w:rsidP="00000000" w:rsidRDefault="00000000" w:rsidRPr="00000000" w14:paraId="000005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5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hiện tại</w:t>
            </w:r>
          </w:p>
        </w:tc>
      </w:tr>
    </w:tbl>
    <w:p w:rsidR="00000000" w:rsidDel="00000000" w:rsidP="00000000" w:rsidRDefault="00000000" w:rsidRPr="00000000" w14:paraId="0000052F">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0">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ab/>
        <w:tab/>
      </w:r>
      <w:r w:rsidDel="00000000" w:rsidR="00000000" w:rsidRPr="00000000">
        <w:rPr>
          <w:rFonts w:ascii="Times New Roman" w:cs="Times New Roman" w:eastAsia="Times New Roman" w:hAnsi="Times New Roman"/>
          <w:sz w:val="26"/>
          <w:szCs w:val="26"/>
          <w:rtl w:val="0"/>
        </w:rPr>
        <w:t xml:space="preserve">1.16 Bảng order_items</w:t>
      </w:r>
    </w:p>
    <w:tbl>
      <w:tblPr>
        <w:tblStyle w:val="Table24"/>
        <w:tblW w:w="90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2145"/>
        <w:gridCol w:w="2325"/>
        <w:gridCol w:w="2055"/>
        <w:gridCol w:w="1620"/>
        <w:tblGridChange w:id="0">
          <w:tblGrid>
            <w:gridCol w:w="870"/>
            <w:gridCol w:w="2145"/>
            <w:gridCol w:w="2325"/>
            <w:gridCol w:w="2055"/>
            <w:gridCol w:w="1620"/>
          </w:tblGrid>
        </w:tblGridChange>
      </w:tblGrid>
      <w:tr>
        <w:trPr>
          <w:cantSplit w:val="0"/>
          <w:tblHeader w:val="0"/>
        </w:trPr>
        <w:tc>
          <w:tcPr>
            <w:vAlign w:val="center"/>
          </w:tcPr>
          <w:p w:rsidR="00000000" w:rsidDel="00000000" w:rsidP="00000000" w:rsidRDefault="00000000" w:rsidRPr="00000000" w14:paraId="0000053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vAlign w:val="center"/>
          </w:tcPr>
          <w:p w:rsidR="00000000" w:rsidDel="00000000" w:rsidP="00000000" w:rsidRDefault="00000000" w:rsidRPr="00000000" w14:paraId="0000053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vAlign w:val="center"/>
          </w:tcPr>
          <w:p w:rsidR="00000000" w:rsidDel="00000000" w:rsidP="00000000" w:rsidRDefault="00000000" w:rsidRPr="00000000" w14:paraId="0000053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vAlign w:val="center"/>
          </w:tcPr>
          <w:p w:rsidR="00000000" w:rsidDel="00000000" w:rsidP="00000000" w:rsidRDefault="00000000" w:rsidRPr="00000000" w14:paraId="0000053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Null</w:t>
            </w:r>
          </w:p>
        </w:tc>
        <w:tc>
          <w:tcPr>
            <w:vAlign w:val="center"/>
          </w:tcPr>
          <w:p w:rsidR="00000000" w:rsidDel="00000000" w:rsidP="00000000" w:rsidRDefault="00000000" w:rsidRPr="00000000" w14:paraId="0000053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Mặc định</w:t>
            </w:r>
          </w:p>
        </w:tc>
      </w:tr>
      <w:tr>
        <w:trPr>
          <w:cantSplit w:val="0"/>
          <w:trHeight w:val="495" w:hRule="atLeast"/>
          <w:tblHeader w:val="0"/>
        </w:trPr>
        <w:tc>
          <w:tcPr>
            <w:vAlign w:val="center"/>
          </w:tcPr>
          <w:p w:rsidR="00000000" w:rsidDel="00000000" w:rsidP="00000000" w:rsidRDefault="00000000" w:rsidRPr="00000000" w14:paraId="0000053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5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id(PK)</w:t>
            </w:r>
          </w:p>
        </w:tc>
        <w:tc>
          <w:tcPr>
            <w:vAlign w:val="center"/>
          </w:tcPr>
          <w:p w:rsidR="00000000" w:rsidDel="00000000" w:rsidP="00000000" w:rsidRDefault="00000000" w:rsidRPr="00000000" w14:paraId="000005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w:t>
            </w:r>
          </w:p>
        </w:tc>
        <w:tc>
          <w:tcPr>
            <w:vAlign w:val="center"/>
          </w:tcPr>
          <w:p w:rsidR="00000000" w:rsidDel="00000000" w:rsidP="00000000" w:rsidRDefault="00000000" w:rsidRPr="00000000" w14:paraId="000005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3A">
            <w:pPr>
              <w:rPr>
                <w:rFonts w:ascii="Times New Roman" w:cs="Times New Roman" w:eastAsia="Times New Roman" w:hAnsi="Times New Roman"/>
                <w:sz w:val="26"/>
                <w:szCs w:val="26"/>
              </w:rPr>
            </w:pPr>
            <w:r w:rsidDel="00000000" w:rsidR="00000000" w:rsidRPr="00000000">
              <w:rPr>
                <w:rtl w:val="0"/>
              </w:rPr>
            </w:r>
          </w:p>
        </w:tc>
      </w:tr>
      <w:tr>
        <w:trPr>
          <w:cantSplit w:val="0"/>
          <w:trHeight w:val="493.974609375" w:hRule="atLeast"/>
          <w:tblHeader w:val="0"/>
        </w:trPr>
        <w:tc>
          <w:tcPr>
            <w:vAlign w:val="center"/>
          </w:tcPr>
          <w:p w:rsidR="00000000" w:rsidDel="00000000" w:rsidP="00000000" w:rsidRDefault="00000000" w:rsidRPr="00000000" w14:paraId="0000053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5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order_id</w:t>
            </w:r>
          </w:p>
        </w:tc>
        <w:tc>
          <w:tcPr>
            <w:vAlign w:val="center"/>
          </w:tcPr>
          <w:p w:rsidR="00000000" w:rsidDel="00000000" w:rsidP="00000000" w:rsidRDefault="00000000" w:rsidRPr="00000000" w14:paraId="000005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 (orders)</w:t>
            </w:r>
          </w:p>
        </w:tc>
        <w:tc>
          <w:tcPr>
            <w:vAlign w:val="center"/>
          </w:tcPr>
          <w:p w:rsidR="00000000" w:rsidDel="00000000" w:rsidP="00000000" w:rsidRDefault="00000000" w:rsidRPr="00000000" w14:paraId="000005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3F">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54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5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w:t>
            </w:r>
          </w:p>
        </w:tc>
        <w:tc>
          <w:tcPr>
            <w:vAlign w:val="center"/>
          </w:tcPr>
          <w:p w:rsidR="00000000" w:rsidDel="00000000" w:rsidP="00000000" w:rsidRDefault="00000000" w:rsidRPr="00000000" w14:paraId="000005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 (orders)</w:t>
            </w:r>
          </w:p>
        </w:tc>
        <w:tc>
          <w:tcPr>
            <w:vAlign w:val="center"/>
          </w:tcPr>
          <w:p w:rsidR="00000000" w:rsidDel="00000000" w:rsidP="00000000" w:rsidRDefault="00000000" w:rsidRPr="00000000" w14:paraId="000005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44">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54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5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size_id</w:t>
            </w:r>
          </w:p>
        </w:tc>
        <w:tc>
          <w:tcPr>
            <w:vAlign w:val="center"/>
          </w:tcPr>
          <w:p w:rsidR="00000000" w:rsidDel="00000000" w:rsidP="00000000" w:rsidRDefault="00000000" w:rsidRPr="00000000" w14:paraId="0000054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 (sizes)</w:t>
            </w:r>
          </w:p>
        </w:tc>
        <w:tc>
          <w:tcPr>
            <w:vAlign w:val="center"/>
          </w:tcPr>
          <w:p w:rsidR="00000000" w:rsidDel="00000000" w:rsidP="00000000" w:rsidRDefault="00000000" w:rsidRPr="00000000" w14:paraId="000005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vAlign w:val="center"/>
          </w:tcPr>
          <w:p w:rsidR="00000000" w:rsidDel="00000000" w:rsidP="00000000" w:rsidRDefault="00000000" w:rsidRPr="00000000" w14:paraId="00000549">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54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5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color_id</w:t>
            </w:r>
          </w:p>
        </w:tc>
        <w:tc>
          <w:tcPr>
            <w:vAlign w:val="center"/>
          </w:tcPr>
          <w:p w:rsidR="00000000" w:rsidDel="00000000" w:rsidP="00000000" w:rsidRDefault="00000000" w:rsidRPr="00000000" w14:paraId="0000054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 (colors))</w:t>
            </w:r>
          </w:p>
        </w:tc>
        <w:tc>
          <w:tcPr>
            <w:vAlign w:val="center"/>
          </w:tcPr>
          <w:p w:rsidR="00000000" w:rsidDel="00000000" w:rsidP="00000000" w:rsidRDefault="00000000" w:rsidRPr="00000000" w14:paraId="000005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vAlign w:val="center"/>
          </w:tcPr>
          <w:p w:rsidR="00000000" w:rsidDel="00000000" w:rsidP="00000000" w:rsidRDefault="00000000" w:rsidRPr="00000000" w14:paraId="0000054E">
            <w:pPr>
              <w:rPr>
                <w:rFonts w:ascii="Times New Roman" w:cs="Times New Roman" w:eastAsia="Times New Roman" w:hAnsi="Times New Roman"/>
                <w:sz w:val="26"/>
                <w:szCs w:val="26"/>
              </w:rPr>
            </w:pPr>
            <w:r w:rsidDel="00000000" w:rsidR="00000000" w:rsidRPr="00000000">
              <w:rPr>
                <w:rtl w:val="0"/>
              </w:rPr>
            </w:r>
          </w:p>
        </w:tc>
      </w:tr>
      <w:tr>
        <w:trPr>
          <w:cantSplit w:val="0"/>
          <w:trHeight w:val="777.94921875" w:hRule="atLeast"/>
          <w:tblHeader w:val="0"/>
        </w:trPr>
        <w:tc>
          <w:tcPr>
            <w:vAlign w:val="center"/>
          </w:tcPr>
          <w:p w:rsidR="00000000" w:rsidDel="00000000" w:rsidP="00000000" w:rsidRDefault="00000000" w:rsidRPr="00000000" w14:paraId="0000054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center"/>
          </w:tcPr>
          <w:p w:rsidR="00000000" w:rsidDel="00000000" w:rsidP="00000000" w:rsidRDefault="00000000" w:rsidRPr="00000000" w14:paraId="000005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w:t>
            </w:r>
          </w:p>
        </w:tc>
        <w:tc>
          <w:tcPr>
            <w:vAlign w:val="center"/>
          </w:tcPr>
          <w:p w:rsidR="00000000" w:rsidDel="00000000" w:rsidP="00000000" w:rsidRDefault="00000000" w:rsidRPr="00000000" w14:paraId="000005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INTEGER</w:t>
            </w:r>
          </w:p>
        </w:tc>
        <w:tc>
          <w:tcPr>
            <w:vAlign w:val="center"/>
          </w:tcPr>
          <w:p w:rsidR="00000000" w:rsidDel="00000000" w:rsidP="00000000" w:rsidRDefault="00000000" w:rsidRPr="00000000" w14:paraId="0000055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53">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55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center"/>
          </w:tcPr>
          <w:p w:rsidR="00000000" w:rsidDel="00000000" w:rsidP="00000000" w:rsidRDefault="00000000" w:rsidRPr="00000000" w14:paraId="000005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w:t>
            </w:r>
          </w:p>
        </w:tc>
        <w:tc>
          <w:tcPr>
            <w:vAlign w:val="center"/>
          </w:tcPr>
          <w:p w:rsidR="00000000" w:rsidDel="00000000" w:rsidP="00000000" w:rsidRDefault="00000000" w:rsidRPr="00000000" w14:paraId="000005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DECIMAL (15, 2)</w:t>
            </w:r>
          </w:p>
        </w:tc>
        <w:tc>
          <w:tcPr>
            <w:vAlign w:val="center"/>
          </w:tcPr>
          <w:p w:rsidR="00000000" w:rsidDel="00000000" w:rsidP="00000000" w:rsidRDefault="00000000" w:rsidRPr="00000000" w14:paraId="000005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58">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55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center"/>
          </w:tcPr>
          <w:p w:rsidR="00000000" w:rsidDel="00000000" w:rsidP="00000000" w:rsidRDefault="00000000" w:rsidRPr="00000000" w14:paraId="000005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vAlign w:val="center"/>
          </w:tcPr>
          <w:p w:rsidR="00000000" w:rsidDel="00000000" w:rsidP="00000000" w:rsidRDefault="00000000" w:rsidRPr="00000000" w14:paraId="000005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5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hiện tại</w:t>
            </w:r>
          </w:p>
        </w:tc>
      </w:tr>
      <w:tr>
        <w:trPr>
          <w:cantSplit w:val="0"/>
          <w:trHeight w:val="495" w:hRule="atLeast"/>
          <w:tblHeader w:val="0"/>
        </w:trPr>
        <w:tc>
          <w:tcPr>
            <w:vAlign w:val="center"/>
          </w:tcPr>
          <w:p w:rsidR="00000000" w:rsidDel="00000000" w:rsidP="00000000" w:rsidRDefault="00000000" w:rsidRPr="00000000" w14:paraId="0000055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vAlign w:val="center"/>
          </w:tcPr>
          <w:p w:rsidR="00000000" w:rsidDel="00000000" w:rsidP="00000000" w:rsidRDefault="00000000" w:rsidRPr="00000000" w14:paraId="000005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updated_at</w:t>
            </w:r>
          </w:p>
        </w:tc>
        <w:tc>
          <w:tcPr>
            <w:vAlign w:val="center"/>
          </w:tcPr>
          <w:p w:rsidR="00000000" w:rsidDel="00000000" w:rsidP="00000000" w:rsidRDefault="00000000" w:rsidRPr="00000000" w14:paraId="000005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5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hiện tại</w:t>
            </w:r>
          </w:p>
        </w:tc>
      </w:tr>
    </w:tbl>
    <w:p w:rsidR="00000000" w:rsidDel="00000000" w:rsidP="00000000" w:rsidRDefault="00000000" w:rsidRPr="00000000" w14:paraId="00000563">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ab/>
        <w:tab/>
        <w:t xml:space="preserve">1.17 </w:t>
      </w:r>
      <w:r w:rsidDel="00000000" w:rsidR="00000000" w:rsidRPr="00000000">
        <w:rPr>
          <w:rFonts w:ascii="Times New Roman" w:cs="Times New Roman" w:eastAsia="Times New Roman" w:hAnsi="Times New Roman"/>
          <w:sz w:val="26"/>
          <w:szCs w:val="26"/>
          <w:rtl w:val="0"/>
        </w:rPr>
        <w:t xml:space="preserve">Bảng order_fails</w:t>
      </w:r>
    </w:p>
    <w:tbl>
      <w:tblPr>
        <w:tblStyle w:val="Table25"/>
        <w:tblW w:w="90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2145"/>
        <w:gridCol w:w="2325"/>
        <w:gridCol w:w="2055"/>
        <w:gridCol w:w="1620"/>
        <w:tblGridChange w:id="0">
          <w:tblGrid>
            <w:gridCol w:w="870"/>
            <w:gridCol w:w="2145"/>
            <w:gridCol w:w="2325"/>
            <w:gridCol w:w="2055"/>
            <w:gridCol w:w="1620"/>
          </w:tblGrid>
        </w:tblGridChange>
      </w:tblGrid>
      <w:tr>
        <w:trPr>
          <w:cantSplit w:val="0"/>
          <w:tblHeader w:val="0"/>
        </w:trPr>
        <w:tc>
          <w:tcPr>
            <w:vAlign w:val="center"/>
          </w:tcPr>
          <w:p w:rsidR="00000000" w:rsidDel="00000000" w:rsidP="00000000" w:rsidRDefault="00000000" w:rsidRPr="00000000" w14:paraId="0000056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vAlign w:val="center"/>
          </w:tcPr>
          <w:p w:rsidR="00000000" w:rsidDel="00000000" w:rsidP="00000000" w:rsidRDefault="00000000" w:rsidRPr="00000000" w14:paraId="0000056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vAlign w:val="center"/>
          </w:tcPr>
          <w:p w:rsidR="00000000" w:rsidDel="00000000" w:rsidP="00000000" w:rsidRDefault="00000000" w:rsidRPr="00000000" w14:paraId="0000056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vAlign w:val="center"/>
          </w:tcPr>
          <w:p w:rsidR="00000000" w:rsidDel="00000000" w:rsidP="00000000" w:rsidRDefault="00000000" w:rsidRPr="00000000" w14:paraId="0000056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Null</w:t>
            </w:r>
          </w:p>
        </w:tc>
        <w:tc>
          <w:tcPr>
            <w:vAlign w:val="center"/>
          </w:tcPr>
          <w:p w:rsidR="00000000" w:rsidDel="00000000" w:rsidP="00000000" w:rsidRDefault="00000000" w:rsidRPr="00000000" w14:paraId="0000056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Mặc định</w:t>
            </w:r>
          </w:p>
        </w:tc>
      </w:tr>
      <w:tr>
        <w:trPr>
          <w:cantSplit w:val="0"/>
          <w:trHeight w:val="495" w:hRule="atLeast"/>
          <w:tblHeader w:val="0"/>
        </w:trPr>
        <w:tc>
          <w:tcPr>
            <w:vAlign w:val="center"/>
          </w:tcPr>
          <w:p w:rsidR="00000000" w:rsidDel="00000000" w:rsidP="00000000" w:rsidRDefault="00000000" w:rsidRPr="00000000" w14:paraId="0000056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5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(PK)</w:t>
            </w:r>
          </w:p>
        </w:tc>
        <w:tc>
          <w:tcPr>
            <w:vAlign w:val="center"/>
          </w:tcPr>
          <w:p w:rsidR="00000000" w:rsidDel="00000000" w:rsidP="00000000" w:rsidRDefault="00000000" w:rsidRPr="00000000" w14:paraId="000005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w:t>
            </w:r>
          </w:p>
        </w:tc>
        <w:tc>
          <w:tcPr>
            <w:vAlign w:val="center"/>
          </w:tcPr>
          <w:p w:rsidR="00000000" w:rsidDel="00000000" w:rsidP="00000000" w:rsidRDefault="00000000" w:rsidRPr="00000000" w14:paraId="000005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6D">
            <w:pP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56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5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order_id</w:t>
            </w:r>
          </w:p>
        </w:tc>
        <w:tc>
          <w:tcPr>
            <w:vAlign w:val="center"/>
          </w:tcPr>
          <w:p w:rsidR="00000000" w:rsidDel="00000000" w:rsidP="00000000" w:rsidRDefault="00000000" w:rsidRPr="00000000" w14:paraId="000005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UNSIGNED BIGINT</w:t>
            </w:r>
          </w:p>
        </w:tc>
        <w:tc>
          <w:tcPr>
            <w:vAlign w:val="center"/>
          </w:tcPr>
          <w:p w:rsidR="00000000" w:rsidDel="00000000" w:rsidP="00000000" w:rsidRDefault="00000000" w:rsidRPr="00000000" w14:paraId="000005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w:t>
            </w:r>
          </w:p>
        </w:tc>
        <w:tc>
          <w:tcPr>
            <w:vAlign w:val="center"/>
          </w:tcPr>
          <w:p w:rsidR="00000000" w:rsidDel="00000000" w:rsidP="00000000" w:rsidRDefault="00000000" w:rsidRPr="00000000" w14:paraId="00000572">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57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5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error_type</w:t>
            </w:r>
          </w:p>
        </w:tc>
        <w:tc>
          <w:tcPr>
            <w:vAlign w:val="center"/>
          </w:tcPr>
          <w:p w:rsidR="00000000" w:rsidDel="00000000" w:rsidP="00000000" w:rsidRDefault="00000000" w:rsidRPr="00000000" w14:paraId="000005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vAlign w:val="center"/>
          </w:tcPr>
          <w:p w:rsidR="00000000" w:rsidDel="00000000" w:rsidP="00000000" w:rsidRDefault="00000000" w:rsidRPr="00000000" w14:paraId="0000057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77">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57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5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error_description</w:t>
            </w:r>
          </w:p>
        </w:tc>
        <w:tc>
          <w:tcPr>
            <w:vAlign w:val="center"/>
          </w:tcPr>
          <w:p w:rsidR="00000000" w:rsidDel="00000000" w:rsidP="00000000" w:rsidRDefault="00000000" w:rsidRPr="00000000" w14:paraId="000005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vAlign w:val="center"/>
          </w:tcPr>
          <w:p w:rsidR="00000000" w:rsidDel="00000000" w:rsidP="00000000" w:rsidRDefault="00000000" w:rsidRPr="00000000" w14:paraId="000005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7C">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57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5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vAlign w:val="center"/>
          </w:tcPr>
          <w:p w:rsidR="00000000" w:rsidDel="00000000" w:rsidP="00000000" w:rsidRDefault="00000000" w:rsidRPr="00000000" w14:paraId="000005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58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hiện tại</w:t>
            </w:r>
          </w:p>
        </w:tc>
      </w:tr>
      <w:tr>
        <w:trPr>
          <w:cantSplit w:val="0"/>
          <w:trHeight w:val="495" w:hRule="atLeast"/>
          <w:tblHeader w:val="0"/>
        </w:trPr>
        <w:tc>
          <w:tcPr>
            <w:vAlign w:val="center"/>
          </w:tcPr>
          <w:p w:rsidR="00000000" w:rsidDel="00000000" w:rsidP="00000000" w:rsidRDefault="00000000" w:rsidRPr="00000000" w14:paraId="0000058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center"/>
          </w:tcPr>
          <w:p w:rsidR="00000000" w:rsidDel="00000000" w:rsidP="00000000" w:rsidRDefault="00000000" w:rsidRPr="00000000" w14:paraId="000005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updated_at</w:t>
            </w:r>
          </w:p>
        </w:tc>
        <w:tc>
          <w:tcPr>
            <w:vAlign w:val="center"/>
          </w:tcPr>
          <w:p w:rsidR="00000000" w:rsidDel="00000000" w:rsidP="00000000" w:rsidRDefault="00000000" w:rsidRPr="00000000" w14:paraId="000005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58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8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hiện tại</w:t>
            </w:r>
          </w:p>
        </w:tc>
      </w:tr>
    </w:tbl>
    <w:p w:rsidR="00000000" w:rsidDel="00000000" w:rsidP="00000000" w:rsidRDefault="00000000" w:rsidRPr="00000000" w14:paraId="00000587">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1.18 Bản bank_account</w:t>
      </w:r>
    </w:p>
    <w:p w:rsidR="00000000" w:rsidDel="00000000" w:rsidP="00000000" w:rsidRDefault="00000000" w:rsidRPr="00000000" w14:paraId="00000588">
      <w:pPr>
        <w:spacing w:after="160" w:line="259" w:lineRule="auto"/>
        <w:rPr>
          <w:rFonts w:ascii="Times New Roman" w:cs="Times New Roman" w:eastAsia="Times New Roman" w:hAnsi="Times New Roman"/>
          <w:sz w:val="26"/>
          <w:szCs w:val="26"/>
        </w:rPr>
      </w:pPr>
      <w:r w:rsidDel="00000000" w:rsidR="00000000" w:rsidRPr="00000000">
        <w:rPr>
          <w:rtl w:val="0"/>
        </w:rPr>
      </w:r>
    </w:p>
    <w:tbl>
      <w:tblPr>
        <w:tblStyle w:val="Table26"/>
        <w:tblW w:w="90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2145"/>
        <w:gridCol w:w="2325"/>
        <w:gridCol w:w="2055"/>
        <w:gridCol w:w="1620"/>
        <w:tblGridChange w:id="0">
          <w:tblGrid>
            <w:gridCol w:w="870"/>
            <w:gridCol w:w="2145"/>
            <w:gridCol w:w="2325"/>
            <w:gridCol w:w="2055"/>
            <w:gridCol w:w="1620"/>
          </w:tblGrid>
        </w:tblGridChange>
      </w:tblGrid>
      <w:tr>
        <w:trPr>
          <w:cantSplit w:val="0"/>
          <w:tblHeader w:val="0"/>
        </w:trPr>
        <w:tc>
          <w:tcPr>
            <w:vAlign w:val="center"/>
          </w:tcPr>
          <w:p w:rsidR="00000000" w:rsidDel="00000000" w:rsidP="00000000" w:rsidRDefault="00000000" w:rsidRPr="00000000" w14:paraId="0000058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vAlign w:val="center"/>
          </w:tcPr>
          <w:p w:rsidR="00000000" w:rsidDel="00000000" w:rsidP="00000000" w:rsidRDefault="00000000" w:rsidRPr="00000000" w14:paraId="0000058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vAlign w:val="center"/>
          </w:tcPr>
          <w:p w:rsidR="00000000" w:rsidDel="00000000" w:rsidP="00000000" w:rsidRDefault="00000000" w:rsidRPr="00000000" w14:paraId="0000058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vAlign w:val="center"/>
          </w:tcPr>
          <w:p w:rsidR="00000000" w:rsidDel="00000000" w:rsidP="00000000" w:rsidRDefault="00000000" w:rsidRPr="00000000" w14:paraId="0000058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Null</w:t>
            </w:r>
          </w:p>
        </w:tc>
        <w:tc>
          <w:tcPr>
            <w:vAlign w:val="center"/>
          </w:tcPr>
          <w:p w:rsidR="00000000" w:rsidDel="00000000" w:rsidP="00000000" w:rsidRDefault="00000000" w:rsidRPr="00000000" w14:paraId="0000058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Mặc định</w:t>
            </w:r>
          </w:p>
        </w:tc>
      </w:tr>
      <w:tr>
        <w:trPr>
          <w:cantSplit w:val="0"/>
          <w:trHeight w:val="495" w:hRule="atLeast"/>
          <w:tblHeader w:val="0"/>
        </w:trPr>
        <w:tc>
          <w:tcPr>
            <w:vAlign w:val="center"/>
          </w:tcPr>
          <w:p w:rsidR="00000000" w:rsidDel="00000000" w:rsidP="00000000" w:rsidRDefault="00000000" w:rsidRPr="00000000" w14:paraId="0000058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5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(PK)</w:t>
            </w:r>
          </w:p>
        </w:tc>
        <w:tc>
          <w:tcPr>
            <w:vAlign w:val="center"/>
          </w:tcPr>
          <w:p w:rsidR="00000000" w:rsidDel="00000000" w:rsidP="00000000" w:rsidRDefault="00000000" w:rsidRPr="00000000" w14:paraId="000005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w:t>
            </w:r>
          </w:p>
        </w:tc>
        <w:tc>
          <w:tcPr>
            <w:vAlign w:val="center"/>
          </w:tcPr>
          <w:p w:rsidR="00000000" w:rsidDel="00000000" w:rsidP="00000000" w:rsidRDefault="00000000" w:rsidRPr="00000000" w14:paraId="000005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92">
            <w:pPr>
              <w:rPr>
                <w:rFonts w:ascii="Times New Roman" w:cs="Times New Roman" w:eastAsia="Times New Roman" w:hAnsi="Times New Roman"/>
                <w:sz w:val="26"/>
                <w:szCs w:val="26"/>
              </w:rPr>
            </w:pPr>
            <w:r w:rsidDel="00000000" w:rsidR="00000000" w:rsidRPr="00000000">
              <w:rPr>
                <w:rtl w:val="0"/>
              </w:rPr>
            </w:r>
          </w:p>
        </w:tc>
      </w:tr>
      <w:tr>
        <w:trPr>
          <w:cantSplit w:val="0"/>
          <w:trHeight w:val="493.974609375" w:hRule="atLeast"/>
          <w:tblHeader w:val="0"/>
        </w:trPr>
        <w:tc>
          <w:tcPr>
            <w:vAlign w:val="center"/>
          </w:tcPr>
          <w:p w:rsidR="00000000" w:rsidDel="00000000" w:rsidP="00000000" w:rsidRDefault="00000000" w:rsidRPr="00000000" w14:paraId="0000059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5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user_id</w:t>
            </w:r>
          </w:p>
        </w:tc>
        <w:tc>
          <w:tcPr>
            <w:vAlign w:val="center"/>
          </w:tcPr>
          <w:p w:rsidR="00000000" w:rsidDel="00000000" w:rsidP="00000000" w:rsidRDefault="00000000" w:rsidRPr="00000000" w14:paraId="0000059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 (users)</w:t>
            </w:r>
          </w:p>
        </w:tc>
        <w:tc>
          <w:tcPr>
            <w:vAlign w:val="center"/>
          </w:tcPr>
          <w:p w:rsidR="00000000" w:rsidDel="00000000" w:rsidP="00000000" w:rsidRDefault="00000000" w:rsidRPr="00000000" w14:paraId="0000059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97">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59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5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bank_name</w:t>
            </w:r>
          </w:p>
        </w:tc>
        <w:tc>
          <w:tcPr>
            <w:vAlign w:val="center"/>
          </w:tcPr>
          <w:p w:rsidR="00000000" w:rsidDel="00000000" w:rsidP="00000000" w:rsidRDefault="00000000" w:rsidRPr="00000000" w14:paraId="000005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vAlign w:val="center"/>
          </w:tcPr>
          <w:p w:rsidR="00000000" w:rsidDel="00000000" w:rsidP="00000000" w:rsidRDefault="00000000" w:rsidRPr="00000000" w14:paraId="000005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9C">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59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5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card_number</w:t>
            </w:r>
          </w:p>
        </w:tc>
        <w:tc>
          <w:tcPr>
            <w:vAlign w:val="center"/>
          </w:tcPr>
          <w:p w:rsidR="00000000" w:rsidDel="00000000" w:rsidP="00000000" w:rsidRDefault="00000000" w:rsidRPr="00000000" w14:paraId="0000059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 (19)</w:t>
            </w:r>
          </w:p>
        </w:tc>
        <w:tc>
          <w:tcPr>
            <w:vAlign w:val="center"/>
          </w:tcPr>
          <w:p w:rsidR="00000000" w:rsidDel="00000000" w:rsidP="00000000" w:rsidRDefault="00000000" w:rsidRPr="00000000" w14:paraId="000005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A1">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5A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5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card_holder_name</w:t>
            </w:r>
          </w:p>
        </w:tc>
        <w:tc>
          <w:tcPr>
            <w:vAlign w:val="center"/>
          </w:tcPr>
          <w:p w:rsidR="00000000" w:rsidDel="00000000" w:rsidP="00000000" w:rsidRDefault="00000000" w:rsidRPr="00000000" w14:paraId="000005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vAlign w:val="center"/>
          </w:tcPr>
          <w:p w:rsidR="00000000" w:rsidDel="00000000" w:rsidP="00000000" w:rsidRDefault="00000000" w:rsidRPr="00000000" w14:paraId="000005A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A6">
            <w:pPr>
              <w:rPr>
                <w:rFonts w:ascii="Times New Roman" w:cs="Times New Roman" w:eastAsia="Times New Roman" w:hAnsi="Times New Roman"/>
                <w:sz w:val="26"/>
                <w:szCs w:val="26"/>
              </w:rPr>
            </w:pPr>
            <w:r w:rsidDel="00000000" w:rsidR="00000000" w:rsidRPr="00000000">
              <w:rPr>
                <w:rtl w:val="0"/>
              </w:rPr>
            </w:r>
          </w:p>
        </w:tc>
      </w:tr>
      <w:tr>
        <w:trPr>
          <w:cantSplit w:val="0"/>
          <w:trHeight w:val="777.94921875" w:hRule="atLeast"/>
          <w:tblHeader w:val="0"/>
        </w:trPr>
        <w:tc>
          <w:tcPr>
            <w:vAlign w:val="center"/>
          </w:tcPr>
          <w:p w:rsidR="00000000" w:rsidDel="00000000" w:rsidP="00000000" w:rsidRDefault="00000000" w:rsidRPr="00000000" w14:paraId="000005A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center"/>
          </w:tcPr>
          <w:p w:rsidR="00000000" w:rsidDel="00000000" w:rsidP="00000000" w:rsidRDefault="00000000" w:rsidRPr="00000000" w14:paraId="000005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issue_date</w:t>
            </w:r>
          </w:p>
        </w:tc>
        <w:tc>
          <w:tcPr>
            <w:vAlign w:val="center"/>
          </w:tcPr>
          <w:p w:rsidR="00000000" w:rsidDel="00000000" w:rsidP="00000000" w:rsidRDefault="00000000" w:rsidRPr="00000000" w14:paraId="000005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vAlign w:val="center"/>
          </w:tcPr>
          <w:p w:rsidR="00000000" w:rsidDel="00000000" w:rsidP="00000000" w:rsidRDefault="00000000" w:rsidRPr="00000000" w14:paraId="000005A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AB">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5A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center"/>
          </w:tcPr>
          <w:p w:rsidR="00000000" w:rsidDel="00000000" w:rsidP="00000000" w:rsidRDefault="00000000" w:rsidRPr="00000000" w14:paraId="000005A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expiry_date</w:t>
            </w:r>
          </w:p>
        </w:tc>
        <w:tc>
          <w:tcPr>
            <w:vAlign w:val="center"/>
          </w:tcPr>
          <w:p w:rsidR="00000000" w:rsidDel="00000000" w:rsidP="00000000" w:rsidRDefault="00000000" w:rsidRPr="00000000" w14:paraId="000005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 (5)</w:t>
            </w:r>
          </w:p>
        </w:tc>
        <w:tc>
          <w:tcPr>
            <w:vAlign w:val="center"/>
          </w:tcPr>
          <w:p w:rsidR="00000000" w:rsidDel="00000000" w:rsidP="00000000" w:rsidRDefault="00000000" w:rsidRPr="00000000" w14:paraId="000005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B0">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5B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center"/>
          </w:tcPr>
          <w:p w:rsidR="00000000" w:rsidDel="00000000" w:rsidP="00000000" w:rsidRDefault="00000000" w:rsidRPr="00000000" w14:paraId="000005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vAlign w:val="center"/>
          </w:tcPr>
          <w:p w:rsidR="00000000" w:rsidDel="00000000" w:rsidP="00000000" w:rsidRDefault="00000000" w:rsidRPr="00000000" w14:paraId="000005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5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hiện tại</w:t>
            </w:r>
          </w:p>
        </w:tc>
      </w:tr>
      <w:tr>
        <w:trPr>
          <w:cantSplit w:val="0"/>
          <w:trHeight w:val="495" w:hRule="atLeast"/>
          <w:tblHeader w:val="0"/>
        </w:trPr>
        <w:tc>
          <w:tcPr>
            <w:vAlign w:val="center"/>
          </w:tcPr>
          <w:p w:rsidR="00000000" w:rsidDel="00000000" w:rsidP="00000000" w:rsidRDefault="00000000" w:rsidRPr="00000000" w14:paraId="000005B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vAlign w:val="center"/>
          </w:tcPr>
          <w:p w:rsidR="00000000" w:rsidDel="00000000" w:rsidP="00000000" w:rsidRDefault="00000000" w:rsidRPr="00000000" w14:paraId="000005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updated_at</w:t>
            </w:r>
          </w:p>
        </w:tc>
        <w:tc>
          <w:tcPr>
            <w:vAlign w:val="center"/>
          </w:tcPr>
          <w:p w:rsidR="00000000" w:rsidDel="00000000" w:rsidP="00000000" w:rsidRDefault="00000000" w:rsidRPr="00000000" w14:paraId="000005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5B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hiện tại</w:t>
            </w:r>
          </w:p>
        </w:tc>
      </w:tr>
    </w:tbl>
    <w:p w:rsidR="00000000" w:rsidDel="00000000" w:rsidP="00000000" w:rsidRDefault="00000000" w:rsidRPr="00000000" w14:paraId="000005BB">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ab/>
        <w:tab/>
        <w:t xml:space="preserve">1.18 Bảng shiping_price</w:t>
      </w:r>
      <w:r w:rsidDel="00000000" w:rsidR="00000000" w:rsidRPr="00000000">
        <w:rPr>
          <w:rtl w:val="0"/>
        </w:rPr>
      </w:r>
    </w:p>
    <w:tbl>
      <w:tblPr>
        <w:tblStyle w:val="Table27"/>
        <w:tblW w:w="90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2145"/>
        <w:gridCol w:w="2325"/>
        <w:gridCol w:w="2055"/>
        <w:gridCol w:w="1620"/>
        <w:tblGridChange w:id="0">
          <w:tblGrid>
            <w:gridCol w:w="870"/>
            <w:gridCol w:w="2145"/>
            <w:gridCol w:w="2325"/>
            <w:gridCol w:w="2055"/>
            <w:gridCol w:w="1620"/>
          </w:tblGrid>
        </w:tblGridChange>
      </w:tblGrid>
      <w:tr>
        <w:trPr>
          <w:cantSplit w:val="0"/>
          <w:tblHeader w:val="0"/>
        </w:trPr>
        <w:tc>
          <w:tcPr>
            <w:vAlign w:val="center"/>
          </w:tcPr>
          <w:p w:rsidR="00000000" w:rsidDel="00000000" w:rsidP="00000000" w:rsidRDefault="00000000" w:rsidRPr="00000000" w14:paraId="000005B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vAlign w:val="center"/>
          </w:tcPr>
          <w:p w:rsidR="00000000" w:rsidDel="00000000" w:rsidP="00000000" w:rsidRDefault="00000000" w:rsidRPr="00000000" w14:paraId="000005B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vAlign w:val="center"/>
          </w:tcPr>
          <w:p w:rsidR="00000000" w:rsidDel="00000000" w:rsidP="00000000" w:rsidRDefault="00000000" w:rsidRPr="00000000" w14:paraId="000005B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vAlign w:val="center"/>
          </w:tcPr>
          <w:p w:rsidR="00000000" w:rsidDel="00000000" w:rsidP="00000000" w:rsidRDefault="00000000" w:rsidRPr="00000000" w14:paraId="000005B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Null</w:t>
            </w:r>
          </w:p>
        </w:tc>
        <w:tc>
          <w:tcPr>
            <w:vAlign w:val="center"/>
          </w:tcPr>
          <w:p w:rsidR="00000000" w:rsidDel="00000000" w:rsidP="00000000" w:rsidRDefault="00000000" w:rsidRPr="00000000" w14:paraId="000005C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Mặc định</w:t>
            </w:r>
          </w:p>
        </w:tc>
      </w:tr>
      <w:tr>
        <w:trPr>
          <w:cantSplit w:val="0"/>
          <w:trHeight w:val="495" w:hRule="atLeast"/>
          <w:tblHeader w:val="0"/>
        </w:trPr>
        <w:tc>
          <w:tcPr>
            <w:vAlign w:val="center"/>
          </w:tcPr>
          <w:p w:rsidR="00000000" w:rsidDel="00000000" w:rsidP="00000000" w:rsidRDefault="00000000" w:rsidRPr="00000000" w14:paraId="000005C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5C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(PK)</w:t>
            </w:r>
          </w:p>
        </w:tc>
        <w:tc>
          <w:tcPr>
            <w:vAlign w:val="center"/>
          </w:tcPr>
          <w:p w:rsidR="00000000" w:rsidDel="00000000" w:rsidP="00000000" w:rsidRDefault="00000000" w:rsidRPr="00000000" w14:paraId="000005C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w:t>
            </w:r>
          </w:p>
        </w:tc>
        <w:tc>
          <w:tcPr>
            <w:vAlign w:val="center"/>
          </w:tcPr>
          <w:p w:rsidR="00000000" w:rsidDel="00000000" w:rsidP="00000000" w:rsidRDefault="00000000" w:rsidRPr="00000000" w14:paraId="000005C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C5">
            <w:pP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5C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5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vAlign w:val="center"/>
          </w:tcPr>
          <w:p w:rsidR="00000000" w:rsidDel="00000000" w:rsidP="00000000" w:rsidRDefault="00000000" w:rsidRPr="00000000" w14:paraId="000005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vAlign w:val="center"/>
          </w:tcPr>
          <w:p w:rsidR="00000000" w:rsidDel="00000000" w:rsidP="00000000" w:rsidRDefault="00000000" w:rsidRPr="00000000" w14:paraId="000005C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CA">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5C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5C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w:t>
            </w:r>
          </w:p>
        </w:tc>
        <w:tc>
          <w:tcPr>
            <w:vAlign w:val="center"/>
          </w:tcPr>
          <w:p w:rsidR="00000000" w:rsidDel="00000000" w:rsidP="00000000" w:rsidRDefault="00000000" w:rsidRPr="00000000" w14:paraId="000005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INTEGER</w:t>
            </w:r>
          </w:p>
        </w:tc>
        <w:tc>
          <w:tcPr>
            <w:vAlign w:val="center"/>
          </w:tcPr>
          <w:p w:rsidR="00000000" w:rsidDel="00000000" w:rsidP="00000000" w:rsidRDefault="00000000" w:rsidRPr="00000000" w14:paraId="000005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CF">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5D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5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vAlign w:val="center"/>
          </w:tcPr>
          <w:p w:rsidR="00000000" w:rsidDel="00000000" w:rsidP="00000000" w:rsidRDefault="00000000" w:rsidRPr="00000000" w14:paraId="000005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5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hiện tại</w:t>
            </w:r>
          </w:p>
        </w:tc>
      </w:tr>
      <w:tr>
        <w:trPr>
          <w:cantSplit w:val="0"/>
          <w:trHeight w:val="495" w:hRule="atLeast"/>
          <w:tblHeader w:val="0"/>
        </w:trPr>
        <w:tc>
          <w:tcPr>
            <w:vAlign w:val="center"/>
          </w:tcPr>
          <w:p w:rsidR="00000000" w:rsidDel="00000000" w:rsidP="00000000" w:rsidRDefault="00000000" w:rsidRPr="00000000" w14:paraId="000005D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5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updated_at </w:t>
            </w:r>
          </w:p>
        </w:tc>
        <w:tc>
          <w:tcPr>
            <w:vAlign w:val="center"/>
          </w:tcPr>
          <w:p w:rsidR="00000000" w:rsidDel="00000000" w:rsidP="00000000" w:rsidRDefault="00000000" w:rsidRPr="00000000" w14:paraId="000005D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5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D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hiện tại</w:t>
            </w:r>
          </w:p>
        </w:tc>
      </w:tr>
    </w:tbl>
    <w:p w:rsidR="00000000" w:rsidDel="00000000" w:rsidP="00000000" w:rsidRDefault="00000000" w:rsidRPr="00000000" w14:paraId="000005DA">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1.19 Bảng retuns_order</w:t>
      </w:r>
    </w:p>
    <w:p w:rsidR="00000000" w:rsidDel="00000000" w:rsidP="00000000" w:rsidRDefault="00000000" w:rsidRPr="00000000" w14:paraId="000005DB">
      <w:pPr>
        <w:spacing w:after="160" w:line="259" w:lineRule="auto"/>
        <w:rPr>
          <w:rFonts w:ascii="Times New Roman" w:cs="Times New Roman" w:eastAsia="Times New Roman" w:hAnsi="Times New Roman"/>
          <w:sz w:val="26"/>
          <w:szCs w:val="26"/>
        </w:rPr>
      </w:pPr>
      <w:r w:rsidDel="00000000" w:rsidR="00000000" w:rsidRPr="00000000">
        <w:rPr>
          <w:rtl w:val="0"/>
        </w:rPr>
      </w:r>
    </w:p>
    <w:tbl>
      <w:tblPr>
        <w:tblStyle w:val="Table28"/>
        <w:tblW w:w="90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2145"/>
        <w:gridCol w:w="2325"/>
        <w:gridCol w:w="2055"/>
        <w:gridCol w:w="1620"/>
        <w:tblGridChange w:id="0">
          <w:tblGrid>
            <w:gridCol w:w="870"/>
            <w:gridCol w:w="2145"/>
            <w:gridCol w:w="2325"/>
            <w:gridCol w:w="2055"/>
            <w:gridCol w:w="1620"/>
          </w:tblGrid>
        </w:tblGridChange>
      </w:tblGrid>
      <w:tr>
        <w:trPr>
          <w:cantSplit w:val="0"/>
          <w:tblHeader w:val="0"/>
        </w:trPr>
        <w:tc>
          <w:tcPr>
            <w:vAlign w:val="center"/>
          </w:tcPr>
          <w:p w:rsidR="00000000" w:rsidDel="00000000" w:rsidP="00000000" w:rsidRDefault="00000000" w:rsidRPr="00000000" w14:paraId="000005D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vAlign w:val="center"/>
          </w:tcPr>
          <w:p w:rsidR="00000000" w:rsidDel="00000000" w:rsidP="00000000" w:rsidRDefault="00000000" w:rsidRPr="00000000" w14:paraId="000005D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vAlign w:val="center"/>
          </w:tcPr>
          <w:p w:rsidR="00000000" w:rsidDel="00000000" w:rsidP="00000000" w:rsidRDefault="00000000" w:rsidRPr="00000000" w14:paraId="000005D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vAlign w:val="center"/>
          </w:tcPr>
          <w:p w:rsidR="00000000" w:rsidDel="00000000" w:rsidP="00000000" w:rsidRDefault="00000000" w:rsidRPr="00000000" w14:paraId="000005D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Null</w:t>
            </w:r>
          </w:p>
        </w:tc>
        <w:tc>
          <w:tcPr>
            <w:vAlign w:val="center"/>
          </w:tcPr>
          <w:p w:rsidR="00000000" w:rsidDel="00000000" w:rsidP="00000000" w:rsidRDefault="00000000" w:rsidRPr="00000000" w14:paraId="000005E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Mặc định</w:t>
            </w:r>
          </w:p>
        </w:tc>
      </w:tr>
      <w:tr>
        <w:trPr>
          <w:cantSplit w:val="0"/>
          <w:trHeight w:val="495" w:hRule="atLeast"/>
          <w:tblHeader w:val="0"/>
        </w:trPr>
        <w:tc>
          <w:tcPr>
            <w:vAlign w:val="center"/>
          </w:tcPr>
          <w:p w:rsidR="00000000" w:rsidDel="00000000" w:rsidP="00000000" w:rsidRDefault="00000000" w:rsidRPr="00000000" w14:paraId="000005E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5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(PK)</w:t>
            </w:r>
          </w:p>
        </w:tc>
        <w:tc>
          <w:tcPr>
            <w:vAlign w:val="center"/>
          </w:tcPr>
          <w:p w:rsidR="00000000" w:rsidDel="00000000" w:rsidP="00000000" w:rsidRDefault="00000000" w:rsidRPr="00000000" w14:paraId="000005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w:t>
            </w:r>
          </w:p>
        </w:tc>
        <w:tc>
          <w:tcPr>
            <w:vAlign w:val="center"/>
          </w:tcPr>
          <w:p w:rsidR="00000000" w:rsidDel="00000000" w:rsidP="00000000" w:rsidRDefault="00000000" w:rsidRPr="00000000" w14:paraId="000005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E5">
            <w:pPr>
              <w:rPr>
                <w:rFonts w:ascii="Times New Roman" w:cs="Times New Roman" w:eastAsia="Times New Roman" w:hAnsi="Times New Roman"/>
                <w:sz w:val="26"/>
                <w:szCs w:val="26"/>
              </w:rPr>
            </w:pPr>
            <w:r w:rsidDel="00000000" w:rsidR="00000000" w:rsidRPr="00000000">
              <w:rPr>
                <w:rtl w:val="0"/>
              </w:rPr>
            </w:r>
          </w:p>
        </w:tc>
      </w:tr>
      <w:tr>
        <w:trPr>
          <w:cantSplit w:val="0"/>
          <w:trHeight w:val="493.974609375" w:hRule="atLeast"/>
          <w:tblHeader w:val="0"/>
        </w:trPr>
        <w:tc>
          <w:tcPr>
            <w:vAlign w:val="center"/>
          </w:tcPr>
          <w:p w:rsidR="00000000" w:rsidDel="00000000" w:rsidP="00000000" w:rsidRDefault="00000000" w:rsidRPr="00000000" w14:paraId="000005E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5E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user_id</w:t>
            </w:r>
          </w:p>
        </w:tc>
        <w:tc>
          <w:tcPr>
            <w:vAlign w:val="center"/>
          </w:tcPr>
          <w:p w:rsidR="00000000" w:rsidDel="00000000" w:rsidP="00000000" w:rsidRDefault="00000000" w:rsidRPr="00000000" w14:paraId="000005E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UNSIGNED BIGINT</w:t>
            </w:r>
          </w:p>
        </w:tc>
        <w:tc>
          <w:tcPr>
            <w:vAlign w:val="center"/>
          </w:tcPr>
          <w:p w:rsidR="00000000" w:rsidDel="00000000" w:rsidP="00000000" w:rsidRDefault="00000000" w:rsidRPr="00000000" w14:paraId="000005E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EA">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5E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5E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orders_id</w:t>
            </w:r>
          </w:p>
        </w:tc>
        <w:tc>
          <w:tcPr>
            <w:vAlign w:val="center"/>
          </w:tcPr>
          <w:p w:rsidR="00000000" w:rsidDel="00000000" w:rsidP="00000000" w:rsidRDefault="00000000" w:rsidRPr="00000000" w14:paraId="000005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UNSIGNED BIGINT</w:t>
            </w:r>
          </w:p>
        </w:tc>
        <w:tc>
          <w:tcPr>
            <w:vAlign w:val="center"/>
          </w:tcPr>
          <w:p w:rsidR="00000000" w:rsidDel="00000000" w:rsidP="00000000" w:rsidRDefault="00000000" w:rsidRPr="00000000" w14:paraId="000005E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EF">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5F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5F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w:t>
            </w:r>
          </w:p>
        </w:tc>
        <w:tc>
          <w:tcPr>
            <w:vAlign w:val="center"/>
          </w:tcPr>
          <w:p w:rsidR="00000000" w:rsidDel="00000000" w:rsidP="00000000" w:rsidRDefault="00000000" w:rsidRPr="00000000" w14:paraId="000005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UNSIGNED BIGINT</w:t>
            </w:r>
          </w:p>
        </w:tc>
        <w:tc>
          <w:tcPr>
            <w:vAlign w:val="center"/>
          </w:tcPr>
          <w:p w:rsidR="00000000" w:rsidDel="00000000" w:rsidP="00000000" w:rsidRDefault="00000000" w:rsidRPr="00000000" w14:paraId="000005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F4">
            <w:pPr>
              <w:rPr>
                <w:rFonts w:ascii="Times New Roman" w:cs="Times New Roman" w:eastAsia="Times New Roman" w:hAnsi="Times New Roman"/>
                <w:sz w:val="26"/>
                <w:szCs w:val="26"/>
              </w:rPr>
            </w:pPr>
            <w:r w:rsidDel="00000000" w:rsidR="00000000" w:rsidRPr="00000000">
              <w:rPr>
                <w:rtl w:val="0"/>
              </w:rPr>
            </w:r>
          </w:p>
        </w:tc>
      </w:tr>
      <w:tr>
        <w:trPr>
          <w:cantSplit w:val="0"/>
          <w:trHeight w:val="313.974609375" w:hRule="atLeast"/>
          <w:tblHeader w:val="0"/>
        </w:trPr>
        <w:tc>
          <w:tcPr>
            <w:vAlign w:val="center"/>
          </w:tcPr>
          <w:p w:rsidR="00000000" w:rsidDel="00000000" w:rsidP="00000000" w:rsidRDefault="00000000" w:rsidRPr="00000000" w14:paraId="000005F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5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status_product</w:t>
            </w:r>
          </w:p>
        </w:tc>
        <w:tc>
          <w:tcPr>
            <w:vAlign w:val="center"/>
          </w:tcPr>
          <w:p w:rsidR="00000000" w:rsidDel="00000000" w:rsidP="00000000" w:rsidRDefault="00000000" w:rsidRPr="00000000" w14:paraId="000005F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vAlign w:val="center"/>
          </w:tcPr>
          <w:p w:rsidR="00000000" w:rsidDel="00000000" w:rsidP="00000000" w:rsidRDefault="00000000" w:rsidRPr="00000000" w14:paraId="000005F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F9">
            <w:pPr>
              <w:rPr>
                <w:rFonts w:ascii="Times New Roman" w:cs="Times New Roman" w:eastAsia="Times New Roman" w:hAnsi="Times New Roman"/>
                <w:sz w:val="26"/>
                <w:szCs w:val="26"/>
              </w:rPr>
            </w:pPr>
            <w:r w:rsidDel="00000000" w:rsidR="00000000" w:rsidRPr="00000000">
              <w:rPr>
                <w:rtl w:val="0"/>
              </w:rPr>
            </w:r>
          </w:p>
        </w:tc>
      </w:tr>
      <w:tr>
        <w:trPr>
          <w:cantSplit w:val="0"/>
          <w:trHeight w:val="777.94921875" w:hRule="atLeast"/>
          <w:tblHeader w:val="0"/>
        </w:trPr>
        <w:tc>
          <w:tcPr>
            <w:vAlign w:val="center"/>
          </w:tcPr>
          <w:p w:rsidR="00000000" w:rsidDel="00000000" w:rsidP="00000000" w:rsidRDefault="00000000" w:rsidRPr="00000000" w14:paraId="000005F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center"/>
          </w:tcPr>
          <w:p w:rsidR="00000000" w:rsidDel="00000000" w:rsidP="00000000" w:rsidRDefault="00000000" w:rsidRPr="00000000" w14:paraId="000005F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return_reason</w:t>
            </w:r>
          </w:p>
        </w:tc>
        <w:tc>
          <w:tcPr>
            <w:vAlign w:val="center"/>
          </w:tcPr>
          <w:p w:rsidR="00000000" w:rsidDel="00000000" w:rsidP="00000000" w:rsidRDefault="00000000" w:rsidRPr="00000000" w14:paraId="000005F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vAlign w:val="center"/>
          </w:tcPr>
          <w:p w:rsidR="00000000" w:rsidDel="00000000" w:rsidP="00000000" w:rsidRDefault="00000000" w:rsidRPr="00000000" w14:paraId="000005F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5FE">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5F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center"/>
          </w:tcPr>
          <w:p w:rsidR="00000000" w:rsidDel="00000000" w:rsidP="00000000" w:rsidRDefault="00000000" w:rsidRPr="00000000" w14:paraId="0000060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detailed_description</w:t>
            </w:r>
          </w:p>
        </w:tc>
        <w:tc>
          <w:tcPr>
            <w:vAlign w:val="center"/>
          </w:tcPr>
          <w:p w:rsidR="00000000" w:rsidDel="00000000" w:rsidP="00000000" w:rsidRDefault="00000000" w:rsidRPr="00000000" w14:paraId="000006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vAlign w:val="center"/>
          </w:tcPr>
          <w:p w:rsidR="00000000" w:rsidDel="00000000" w:rsidP="00000000" w:rsidRDefault="00000000" w:rsidRPr="00000000" w14:paraId="000006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vAlign w:val="center"/>
          </w:tcPr>
          <w:p w:rsidR="00000000" w:rsidDel="00000000" w:rsidP="00000000" w:rsidRDefault="00000000" w:rsidRPr="00000000" w14:paraId="00000603">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60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center"/>
          </w:tcPr>
          <w:p w:rsidR="00000000" w:rsidDel="00000000" w:rsidP="00000000" w:rsidRDefault="00000000" w:rsidRPr="00000000" w14:paraId="000006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image_1</w:t>
            </w:r>
          </w:p>
        </w:tc>
        <w:tc>
          <w:tcPr>
            <w:vAlign w:val="center"/>
          </w:tcPr>
          <w:p w:rsidR="00000000" w:rsidDel="00000000" w:rsidP="00000000" w:rsidRDefault="00000000" w:rsidRPr="00000000" w14:paraId="000006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vAlign w:val="center"/>
          </w:tcPr>
          <w:p w:rsidR="00000000" w:rsidDel="00000000" w:rsidP="00000000" w:rsidRDefault="00000000" w:rsidRPr="00000000" w14:paraId="000006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vAlign w:val="center"/>
          </w:tcPr>
          <w:p w:rsidR="00000000" w:rsidDel="00000000" w:rsidP="00000000" w:rsidRDefault="00000000" w:rsidRPr="00000000" w14:paraId="00000608">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60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vAlign w:val="center"/>
          </w:tcPr>
          <w:p w:rsidR="00000000" w:rsidDel="00000000" w:rsidP="00000000" w:rsidRDefault="00000000" w:rsidRPr="00000000" w14:paraId="000006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image_2</w:t>
            </w:r>
          </w:p>
        </w:tc>
        <w:tc>
          <w:tcPr>
            <w:vAlign w:val="center"/>
          </w:tcPr>
          <w:p w:rsidR="00000000" w:rsidDel="00000000" w:rsidP="00000000" w:rsidRDefault="00000000" w:rsidRPr="00000000" w14:paraId="000006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vAlign w:val="center"/>
          </w:tcPr>
          <w:p w:rsidR="00000000" w:rsidDel="00000000" w:rsidP="00000000" w:rsidRDefault="00000000" w:rsidRPr="00000000" w14:paraId="000006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vAlign w:val="center"/>
          </w:tcPr>
          <w:p w:rsidR="00000000" w:rsidDel="00000000" w:rsidP="00000000" w:rsidRDefault="00000000" w:rsidRPr="00000000" w14:paraId="0000060D">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60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vAlign w:val="center"/>
          </w:tcPr>
          <w:p w:rsidR="00000000" w:rsidDel="00000000" w:rsidP="00000000" w:rsidRDefault="00000000" w:rsidRPr="00000000" w14:paraId="000006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banking_id</w:t>
            </w:r>
          </w:p>
        </w:tc>
        <w:tc>
          <w:tcPr>
            <w:vAlign w:val="center"/>
          </w:tcPr>
          <w:p w:rsidR="00000000" w:rsidDel="00000000" w:rsidP="00000000" w:rsidRDefault="00000000" w:rsidRPr="00000000" w14:paraId="000006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UNSIGNED BIGINT</w:t>
            </w:r>
          </w:p>
        </w:tc>
        <w:tc>
          <w:tcPr>
            <w:vAlign w:val="center"/>
          </w:tcPr>
          <w:p w:rsidR="00000000" w:rsidDel="00000000" w:rsidP="00000000" w:rsidRDefault="00000000" w:rsidRPr="00000000" w14:paraId="000006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12">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61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vAlign w:val="center"/>
          </w:tcPr>
          <w:p w:rsidR="00000000" w:rsidDel="00000000" w:rsidP="00000000" w:rsidRDefault="00000000" w:rsidRPr="00000000" w14:paraId="000006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vAlign w:val="center"/>
          </w:tcPr>
          <w:p w:rsidR="00000000" w:rsidDel="00000000" w:rsidP="00000000" w:rsidRDefault="00000000" w:rsidRPr="00000000" w14:paraId="000006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vAlign w:val="center"/>
          </w:tcPr>
          <w:p w:rsidR="00000000" w:rsidDel="00000000" w:rsidP="00000000" w:rsidRDefault="00000000" w:rsidRPr="00000000" w14:paraId="000006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17">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61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vAlign w:val="center"/>
          </w:tcPr>
          <w:p w:rsidR="00000000" w:rsidDel="00000000" w:rsidP="00000000" w:rsidRDefault="00000000" w:rsidRPr="00000000" w14:paraId="000006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vAlign w:val="center"/>
          </w:tcPr>
          <w:p w:rsidR="00000000" w:rsidDel="00000000" w:rsidP="00000000" w:rsidRDefault="00000000" w:rsidRPr="00000000" w14:paraId="000006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vAlign w:val="center"/>
          </w:tcPr>
          <w:p w:rsidR="00000000" w:rsidDel="00000000" w:rsidP="00000000" w:rsidRDefault="00000000" w:rsidRPr="00000000" w14:paraId="000006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pending</w:t>
            </w:r>
          </w:p>
        </w:tc>
      </w:tr>
      <w:tr>
        <w:trPr>
          <w:cantSplit w:val="0"/>
          <w:trHeight w:val="495" w:hRule="atLeast"/>
          <w:tblHeader w:val="0"/>
        </w:trPr>
        <w:tc>
          <w:tcPr>
            <w:vAlign w:val="center"/>
          </w:tcPr>
          <w:p w:rsidR="00000000" w:rsidDel="00000000" w:rsidP="00000000" w:rsidRDefault="00000000" w:rsidRPr="00000000" w14:paraId="0000061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vAlign w:val="center"/>
          </w:tcPr>
          <w:p w:rsidR="00000000" w:rsidDel="00000000" w:rsidP="00000000" w:rsidRDefault="00000000" w:rsidRPr="00000000" w14:paraId="000006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vAlign w:val="center"/>
          </w:tcPr>
          <w:p w:rsidR="00000000" w:rsidDel="00000000" w:rsidP="00000000" w:rsidRDefault="00000000" w:rsidRPr="00000000" w14:paraId="000006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6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hiện tại</w:t>
            </w:r>
          </w:p>
        </w:tc>
      </w:tr>
      <w:tr>
        <w:trPr>
          <w:cantSplit w:val="0"/>
          <w:trHeight w:val="495" w:hRule="atLeast"/>
          <w:tblHeader w:val="0"/>
        </w:trPr>
        <w:tc>
          <w:tcPr>
            <w:vAlign w:val="center"/>
          </w:tcPr>
          <w:p w:rsidR="00000000" w:rsidDel="00000000" w:rsidP="00000000" w:rsidRDefault="00000000" w:rsidRPr="00000000" w14:paraId="0000062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vAlign w:val="center"/>
          </w:tcPr>
          <w:p w:rsidR="00000000" w:rsidDel="00000000" w:rsidP="00000000" w:rsidRDefault="00000000" w:rsidRPr="00000000" w14:paraId="000006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updated_at</w:t>
            </w:r>
          </w:p>
        </w:tc>
        <w:tc>
          <w:tcPr>
            <w:vAlign w:val="center"/>
          </w:tcPr>
          <w:p w:rsidR="00000000" w:rsidDel="00000000" w:rsidP="00000000" w:rsidRDefault="00000000" w:rsidRPr="00000000" w14:paraId="000006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6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hiện tại</w:t>
            </w:r>
          </w:p>
        </w:tc>
      </w:tr>
    </w:tbl>
    <w:p w:rsidR="00000000" w:rsidDel="00000000" w:rsidP="00000000" w:rsidRDefault="00000000" w:rsidRPr="00000000" w14:paraId="00000627">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1.20 Bảng order_return_results </w:t>
      </w:r>
    </w:p>
    <w:p w:rsidR="00000000" w:rsidDel="00000000" w:rsidP="00000000" w:rsidRDefault="00000000" w:rsidRPr="00000000" w14:paraId="00000628">
      <w:pPr>
        <w:spacing w:after="160" w:line="259" w:lineRule="auto"/>
        <w:rPr>
          <w:rFonts w:ascii="Times New Roman" w:cs="Times New Roman" w:eastAsia="Times New Roman" w:hAnsi="Times New Roman"/>
          <w:sz w:val="26"/>
          <w:szCs w:val="26"/>
        </w:rPr>
      </w:pPr>
      <w:r w:rsidDel="00000000" w:rsidR="00000000" w:rsidRPr="00000000">
        <w:rPr>
          <w:rtl w:val="0"/>
        </w:rPr>
      </w:r>
    </w:p>
    <w:tbl>
      <w:tblPr>
        <w:tblStyle w:val="Table29"/>
        <w:tblW w:w="90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2145"/>
        <w:gridCol w:w="2325"/>
        <w:gridCol w:w="2055"/>
        <w:gridCol w:w="1620"/>
        <w:tblGridChange w:id="0">
          <w:tblGrid>
            <w:gridCol w:w="870"/>
            <w:gridCol w:w="2145"/>
            <w:gridCol w:w="2325"/>
            <w:gridCol w:w="2055"/>
            <w:gridCol w:w="1620"/>
          </w:tblGrid>
        </w:tblGridChange>
      </w:tblGrid>
      <w:tr>
        <w:trPr>
          <w:cantSplit w:val="0"/>
          <w:tblHeader w:val="0"/>
        </w:trPr>
        <w:tc>
          <w:tcPr>
            <w:vAlign w:val="center"/>
          </w:tcPr>
          <w:p w:rsidR="00000000" w:rsidDel="00000000" w:rsidP="00000000" w:rsidRDefault="00000000" w:rsidRPr="00000000" w14:paraId="0000062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vAlign w:val="center"/>
          </w:tcPr>
          <w:p w:rsidR="00000000" w:rsidDel="00000000" w:rsidP="00000000" w:rsidRDefault="00000000" w:rsidRPr="00000000" w14:paraId="0000062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vAlign w:val="center"/>
          </w:tcPr>
          <w:p w:rsidR="00000000" w:rsidDel="00000000" w:rsidP="00000000" w:rsidRDefault="00000000" w:rsidRPr="00000000" w14:paraId="0000062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vAlign w:val="center"/>
          </w:tcPr>
          <w:p w:rsidR="00000000" w:rsidDel="00000000" w:rsidP="00000000" w:rsidRDefault="00000000" w:rsidRPr="00000000" w14:paraId="0000062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Null</w:t>
            </w:r>
          </w:p>
        </w:tc>
        <w:tc>
          <w:tcPr>
            <w:vAlign w:val="center"/>
          </w:tcPr>
          <w:p w:rsidR="00000000" w:rsidDel="00000000" w:rsidP="00000000" w:rsidRDefault="00000000" w:rsidRPr="00000000" w14:paraId="0000062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Mặc định</w:t>
            </w:r>
          </w:p>
        </w:tc>
      </w:tr>
      <w:tr>
        <w:trPr>
          <w:cantSplit w:val="0"/>
          <w:trHeight w:val="495" w:hRule="atLeast"/>
          <w:tblHeader w:val="0"/>
        </w:trPr>
        <w:tc>
          <w:tcPr>
            <w:vAlign w:val="center"/>
          </w:tcPr>
          <w:p w:rsidR="00000000" w:rsidDel="00000000" w:rsidP="00000000" w:rsidRDefault="00000000" w:rsidRPr="00000000" w14:paraId="0000062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6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(PK)</w:t>
            </w:r>
          </w:p>
        </w:tc>
        <w:tc>
          <w:tcPr>
            <w:vAlign w:val="center"/>
          </w:tcPr>
          <w:p w:rsidR="00000000" w:rsidDel="00000000" w:rsidP="00000000" w:rsidRDefault="00000000" w:rsidRPr="00000000" w14:paraId="000006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w:t>
            </w:r>
          </w:p>
        </w:tc>
        <w:tc>
          <w:tcPr>
            <w:vAlign w:val="center"/>
          </w:tcPr>
          <w:p w:rsidR="00000000" w:rsidDel="00000000" w:rsidP="00000000" w:rsidRDefault="00000000" w:rsidRPr="00000000" w14:paraId="000006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32">
            <w:pPr>
              <w:rPr>
                <w:rFonts w:ascii="Times New Roman" w:cs="Times New Roman" w:eastAsia="Times New Roman" w:hAnsi="Times New Roman"/>
                <w:sz w:val="26"/>
                <w:szCs w:val="26"/>
              </w:rPr>
            </w:pPr>
            <w:r w:rsidDel="00000000" w:rsidR="00000000" w:rsidRPr="00000000">
              <w:rPr>
                <w:rtl w:val="0"/>
              </w:rPr>
            </w:r>
          </w:p>
        </w:tc>
      </w:tr>
      <w:tr>
        <w:trPr>
          <w:cantSplit w:val="0"/>
          <w:trHeight w:val="493.974609375" w:hRule="atLeast"/>
          <w:tblHeader w:val="0"/>
        </w:trPr>
        <w:tc>
          <w:tcPr>
            <w:vAlign w:val="center"/>
          </w:tcPr>
          <w:p w:rsidR="00000000" w:rsidDel="00000000" w:rsidP="00000000" w:rsidRDefault="00000000" w:rsidRPr="00000000" w14:paraId="0000063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6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returns_order_id</w:t>
            </w:r>
          </w:p>
        </w:tc>
        <w:tc>
          <w:tcPr>
            <w:vAlign w:val="center"/>
          </w:tcPr>
          <w:p w:rsidR="00000000" w:rsidDel="00000000" w:rsidP="00000000" w:rsidRDefault="00000000" w:rsidRPr="00000000" w14:paraId="000006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UNSIGNED BIGINT</w:t>
            </w:r>
          </w:p>
        </w:tc>
        <w:tc>
          <w:tcPr>
            <w:vAlign w:val="center"/>
          </w:tcPr>
          <w:p w:rsidR="00000000" w:rsidDel="00000000" w:rsidP="00000000" w:rsidRDefault="00000000" w:rsidRPr="00000000" w14:paraId="000006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37">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63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6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order_id</w:t>
            </w:r>
          </w:p>
        </w:tc>
        <w:tc>
          <w:tcPr>
            <w:vAlign w:val="center"/>
          </w:tcPr>
          <w:p w:rsidR="00000000" w:rsidDel="00000000" w:rsidP="00000000" w:rsidRDefault="00000000" w:rsidRPr="00000000" w14:paraId="000006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UNSIGNED BIGINT</w:t>
            </w:r>
          </w:p>
        </w:tc>
        <w:tc>
          <w:tcPr>
            <w:vAlign w:val="center"/>
          </w:tcPr>
          <w:p w:rsidR="00000000" w:rsidDel="00000000" w:rsidP="00000000" w:rsidRDefault="00000000" w:rsidRPr="00000000" w14:paraId="000006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3C">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63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6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w:t>
            </w:r>
          </w:p>
        </w:tc>
        <w:tc>
          <w:tcPr>
            <w:vAlign w:val="center"/>
          </w:tcPr>
          <w:p w:rsidR="00000000" w:rsidDel="00000000" w:rsidP="00000000" w:rsidRDefault="00000000" w:rsidRPr="00000000" w14:paraId="000006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UNSIGNED BIGINT</w:t>
            </w:r>
          </w:p>
        </w:tc>
        <w:tc>
          <w:tcPr>
            <w:vAlign w:val="center"/>
          </w:tcPr>
          <w:p w:rsidR="00000000" w:rsidDel="00000000" w:rsidP="00000000" w:rsidRDefault="00000000" w:rsidRPr="00000000" w14:paraId="000006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41">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64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6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return_status</w:t>
            </w:r>
          </w:p>
        </w:tc>
        <w:tc>
          <w:tcPr>
            <w:vAlign w:val="center"/>
          </w:tcPr>
          <w:p w:rsidR="00000000" w:rsidDel="00000000" w:rsidP="00000000" w:rsidRDefault="00000000" w:rsidRPr="00000000" w14:paraId="000006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vAlign w:val="center"/>
          </w:tcPr>
          <w:p w:rsidR="00000000" w:rsidDel="00000000" w:rsidP="00000000" w:rsidRDefault="00000000" w:rsidRPr="00000000" w14:paraId="000006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46">
            <w:pPr>
              <w:rPr>
                <w:rFonts w:ascii="Times New Roman" w:cs="Times New Roman" w:eastAsia="Times New Roman" w:hAnsi="Times New Roman"/>
                <w:sz w:val="26"/>
                <w:szCs w:val="26"/>
              </w:rPr>
            </w:pPr>
            <w:r w:rsidDel="00000000" w:rsidR="00000000" w:rsidRPr="00000000">
              <w:rPr>
                <w:rtl w:val="0"/>
              </w:rPr>
            </w:r>
          </w:p>
        </w:tc>
      </w:tr>
      <w:tr>
        <w:trPr>
          <w:cantSplit w:val="0"/>
          <w:trHeight w:val="777.94921875" w:hRule="atLeast"/>
          <w:tblHeader w:val="0"/>
        </w:trPr>
        <w:tc>
          <w:tcPr>
            <w:vAlign w:val="center"/>
          </w:tcPr>
          <w:p w:rsidR="00000000" w:rsidDel="00000000" w:rsidP="00000000" w:rsidRDefault="00000000" w:rsidRPr="00000000" w14:paraId="0000064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center"/>
          </w:tcPr>
          <w:p w:rsidR="00000000" w:rsidDel="00000000" w:rsidP="00000000" w:rsidRDefault="00000000" w:rsidRPr="00000000" w14:paraId="000006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reason</w:t>
            </w:r>
          </w:p>
        </w:tc>
        <w:tc>
          <w:tcPr>
            <w:vAlign w:val="center"/>
          </w:tcPr>
          <w:p w:rsidR="00000000" w:rsidDel="00000000" w:rsidP="00000000" w:rsidRDefault="00000000" w:rsidRPr="00000000" w14:paraId="000006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vAlign w:val="center"/>
          </w:tcPr>
          <w:p w:rsidR="00000000" w:rsidDel="00000000" w:rsidP="00000000" w:rsidRDefault="00000000" w:rsidRPr="00000000" w14:paraId="000006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4B">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64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center"/>
          </w:tcPr>
          <w:p w:rsidR="00000000" w:rsidDel="00000000" w:rsidP="00000000" w:rsidRDefault="00000000" w:rsidRPr="00000000" w14:paraId="000006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vAlign w:val="center"/>
          </w:tcPr>
          <w:p w:rsidR="00000000" w:rsidDel="00000000" w:rsidP="00000000" w:rsidRDefault="00000000" w:rsidRPr="00000000" w14:paraId="0000064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6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hiện tại</w:t>
            </w:r>
          </w:p>
        </w:tc>
      </w:tr>
      <w:tr>
        <w:trPr>
          <w:cantSplit w:val="0"/>
          <w:trHeight w:val="495" w:hRule="atLeast"/>
          <w:tblHeader w:val="0"/>
        </w:trPr>
        <w:tc>
          <w:tcPr>
            <w:vAlign w:val="center"/>
          </w:tcPr>
          <w:p w:rsidR="00000000" w:rsidDel="00000000" w:rsidP="00000000" w:rsidRDefault="00000000" w:rsidRPr="00000000" w14:paraId="0000065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center"/>
          </w:tcPr>
          <w:p w:rsidR="00000000" w:rsidDel="00000000" w:rsidP="00000000" w:rsidRDefault="00000000" w:rsidRPr="00000000" w14:paraId="0000065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updated_at</w:t>
            </w:r>
          </w:p>
        </w:tc>
        <w:tc>
          <w:tcPr>
            <w:vAlign w:val="center"/>
          </w:tcPr>
          <w:p w:rsidR="00000000" w:rsidDel="00000000" w:rsidP="00000000" w:rsidRDefault="00000000" w:rsidRPr="00000000" w14:paraId="000006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6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hiện tại</w:t>
            </w:r>
          </w:p>
        </w:tc>
      </w:tr>
    </w:tbl>
    <w:p w:rsidR="00000000" w:rsidDel="00000000" w:rsidP="00000000" w:rsidRDefault="00000000" w:rsidRPr="00000000" w14:paraId="00000656">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57">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1.21 Bảng product_size_color</w:t>
      </w:r>
    </w:p>
    <w:p w:rsidR="00000000" w:rsidDel="00000000" w:rsidP="00000000" w:rsidRDefault="00000000" w:rsidRPr="00000000" w14:paraId="00000658">
      <w:pPr>
        <w:spacing w:after="160" w:line="259" w:lineRule="auto"/>
        <w:rPr>
          <w:rFonts w:ascii="Times New Roman" w:cs="Times New Roman" w:eastAsia="Times New Roman" w:hAnsi="Times New Roman"/>
          <w:sz w:val="26"/>
          <w:szCs w:val="26"/>
        </w:rPr>
      </w:pPr>
      <w:r w:rsidDel="00000000" w:rsidR="00000000" w:rsidRPr="00000000">
        <w:rPr>
          <w:rtl w:val="0"/>
        </w:rPr>
      </w:r>
    </w:p>
    <w:tbl>
      <w:tblPr>
        <w:tblStyle w:val="Table30"/>
        <w:tblW w:w="90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2145"/>
        <w:gridCol w:w="2325"/>
        <w:gridCol w:w="2055"/>
        <w:gridCol w:w="1620"/>
        <w:tblGridChange w:id="0">
          <w:tblGrid>
            <w:gridCol w:w="870"/>
            <w:gridCol w:w="2145"/>
            <w:gridCol w:w="2325"/>
            <w:gridCol w:w="2055"/>
            <w:gridCol w:w="1620"/>
          </w:tblGrid>
        </w:tblGridChange>
      </w:tblGrid>
      <w:tr>
        <w:trPr>
          <w:cantSplit w:val="0"/>
          <w:tblHeader w:val="0"/>
        </w:trPr>
        <w:tc>
          <w:tcPr>
            <w:vAlign w:val="center"/>
          </w:tcPr>
          <w:p w:rsidR="00000000" w:rsidDel="00000000" w:rsidP="00000000" w:rsidRDefault="00000000" w:rsidRPr="00000000" w14:paraId="0000065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vAlign w:val="center"/>
          </w:tcPr>
          <w:p w:rsidR="00000000" w:rsidDel="00000000" w:rsidP="00000000" w:rsidRDefault="00000000" w:rsidRPr="00000000" w14:paraId="0000065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vAlign w:val="center"/>
          </w:tcPr>
          <w:p w:rsidR="00000000" w:rsidDel="00000000" w:rsidP="00000000" w:rsidRDefault="00000000" w:rsidRPr="00000000" w14:paraId="0000065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vAlign w:val="center"/>
          </w:tcPr>
          <w:p w:rsidR="00000000" w:rsidDel="00000000" w:rsidP="00000000" w:rsidRDefault="00000000" w:rsidRPr="00000000" w14:paraId="0000065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Null</w:t>
            </w:r>
          </w:p>
        </w:tc>
        <w:tc>
          <w:tcPr>
            <w:vAlign w:val="center"/>
          </w:tcPr>
          <w:p w:rsidR="00000000" w:rsidDel="00000000" w:rsidP="00000000" w:rsidRDefault="00000000" w:rsidRPr="00000000" w14:paraId="0000065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Mặc định</w:t>
            </w:r>
          </w:p>
        </w:tc>
      </w:tr>
      <w:tr>
        <w:trPr>
          <w:cantSplit w:val="0"/>
          <w:trHeight w:val="495" w:hRule="atLeast"/>
          <w:tblHeader w:val="0"/>
        </w:trPr>
        <w:tc>
          <w:tcPr>
            <w:vAlign w:val="center"/>
          </w:tcPr>
          <w:p w:rsidR="00000000" w:rsidDel="00000000" w:rsidP="00000000" w:rsidRDefault="00000000" w:rsidRPr="00000000" w14:paraId="0000065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6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(PK)</w:t>
            </w:r>
          </w:p>
        </w:tc>
        <w:tc>
          <w:tcPr>
            <w:vAlign w:val="center"/>
          </w:tcPr>
          <w:p w:rsidR="00000000" w:rsidDel="00000000" w:rsidP="00000000" w:rsidRDefault="00000000" w:rsidRPr="00000000" w14:paraId="000006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vAlign w:val="center"/>
          </w:tcPr>
          <w:p w:rsidR="00000000" w:rsidDel="00000000" w:rsidP="00000000" w:rsidRDefault="00000000" w:rsidRPr="00000000" w14:paraId="000006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62">
            <w:pPr>
              <w:rPr>
                <w:rFonts w:ascii="Times New Roman" w:cs="Times New Roman" w:eastAsia="Times New Roman" w:hAnsi="Times New Roman"/>
                <w:sz w:val="26"/>
                <w:szCs w:val="26"/>
              </w:rPr>
            </w:pPr>
            <w:r w:rsidDel="00000000" w:rsidR="00000000" w:rsidRPr="00000000">
              <w:rPr>
                <w:rtl w:val="0"/>
              </w:rPr>
            </w:r>
          </w:p>
        </w:tc>
      </w:tr>
      <w:tr>
        <w:trPr>
          <w:cantSplit w:val="0"/>
          <w:trHeight w:val="493.974609375" w:hRule="atLeast"/>
          <w:tblHeader w:val="0"/>
        </w:trPr>
        <w:tc>
          <w:tcPr>
            <w:vAlign w:val="center"/>
          </w:tcPr>
          <w:p w:rsidR="00000000" w:rsidDel="00000000" w:rsidP="00000000" w:rsidRDefault="00000000" w:rsidRPr="00000000" w14:paraId="0000066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6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w:t>
            </w:r>
          </w:p>
        </w:tc>
        <w:tc>
          <w:tcPr>
            <w:vAlign w:val="center"/>
          </w:tcPr>
          <w:p w:rsidR="00000000" w:rsidDel="00000000" w:rsidP="00000000" w:rsidRDefault="00000000" w:rsidRPr="00000000" w14:paraId="00000665">
            <w:pPr>
              <w:rPr>
                <w:rFonts w:ascii="Times" w:cs="Times" w:eastAsia="Times" w:hAnsi="Times"/>
                <w:sz w:val="30"/>
                <w:szCs w:val="30"/>
              </w:rPr>
            </w:pPr>
            <w:r w:rsidDel="00000000" w:rsidR="00000000" w:rsidRPr="00000000">
              <w:rPr>
                <w:rFonts w:ascii="Times New Roman" w:cs="Times New Roman" w:eastAsia="Times New Roman" w:hAnsi="Times New Roman"/>
                <w:sz w:val="26"/>
                <w:szCs w:val="26"/>
                <w:rtl w:val="0"/>
              </w:rPr>
              <w:t xml:space="preserve">BIGINT(20)</w:t>
            </w:r>
            <w:r w:rsidDel="00000000" w:rsidR="00000000" w:rsidRPr="00000000">
              <w:rPr>
                <w:rtl w:val="0"/>
              </w:rPr>
            </w:r>
          </w:p>
        </w:tc>
        <w:tc>
          <w:tcPr>
            <w:vAlign w:val="center"/>
          </w:tcPr>
          <w:p w:rsidR="00000000" w:rsidDel="00000000" w:rsidP="00000000" w:rsidRDefault="00000000" w:rsidRPr="00000000" w14:paraId="000006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67">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66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6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size_id</w:t>
            </w:r>
          </w:p>
        </w:tc>
        <w:tc>
          <w:tcPr>
            <w:vAlign w:val="center"/>
          </w:tcPr>
          <w:p w:rsidR="00000000" w:rsidDel="00000000" w:rsidP="00000000" w:rsidRDefault="00000000" w:rsidRPr="00000000" w14:paraId="000006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vAlign w:val="center"/>
          </w:tcPr>
          <w:p w:rsidR="00000000" w:rsidDel="00000000" w:rsidP="00000000" w:rsidRDefault="00000000" w:rsidRPr="00000000" w14:paraId="000006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6C">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66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6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color_id</w:t>
            </w:r>
          </w:p>
        </w:tc>
        <w:tc>
          <w:tcPr>
            <w:vAlign w:val="center"/>
          </w:tcPr>
          <w:p w:rsidR="00000000" w:rsidDel="00000000" w:rsidP="00000000" w:rsidRDefault="00000000" w:rsidRPr="00000000" w14:paraId="000006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vAlign w:val="center"/>
          </w:tcPr>
          <w:p w:rsidR="00000000" w:rsidDel="00000000" w:rsidP="00000000" w:rsidRDefault="00000000" w:rsidRPr="00000000" w14:paraId="000006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71">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67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67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w:t>
            </w:r>
          </w:p>
        </w:tc>
        <w:tc>
          <w:tcPr>
            <w:vAlign w:val="center"/>
          </w:tcPr>
          <w:p w:rsidR="00000000" w:rsidDel="00000000" w:rsidP="00000000" w:rsidRDefault="00000000" w:rsidRPr="00000000" w14:paraId="000006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vAlign w:val="center"/>
          </w:tcPr>
          <w:p w:rsidR="00000000" w:rsidDel="00000000" w:rsidP="00000000" w:rsidRDefault="00000000" w:rsidRPr="00000000" w14:paraId="000006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76">
            <w:pPr>
              <w:rPr>
                <w:rFonts w:ascii="Times New Roman" w:cs="Times New Roman" w:eastAsia="Times New Roman" w:hAnsi="Times New Roman"/>
                <w:sz w:val="26"/>
                <w:szCs w:val="26"/>
              </w:rPr>
            </w:pPr>
            <w:r w:rsidDel="00000000" w:rsidR="00000000" w:rsidRPr="00000000">
              <w:rPr>
                <w:rtl w:val="0"/>
              </w:rPr>
            </w:r>
          </w:p>
        </w:tc>
      </w:tr>
      <w:tr>
        <w:trPr>
          <w:cantSplit w:val="0"/>
          <w:trHeight w:val="777.94921875" w:hRule="atLeast"/>
          <w:tblHeader w:val="0"/>
        </w:trPr>
        <w:tc>
          <w:tcPr>
            <w:vAlign w:val="center"/>
          </w:tcPr>
          <w:p w:rsidR="00000000" w:rsidDel="00000000" w:rsidP="00000000" w:rsidRDefault="00000000" w:rsidRPr="00000000" w14:paraId="0000067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center"/>
          </w:tcPr>
          <w:p w:rsidR="00000000" w:rsidDel="00000000" w:rsidP="00000000" w:rsidRDefault="00000000" w:rsidRPr="00000000" w14:paraId="000006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w:t>
            </w:r>
          </w:p>
        </w:tc>
        <w:tc>
          <w:tcPr>
            <w:vAlign w:val="center"/>
          </w:tcPr>
          <w:p w:rsidR="00000000" w:rsidDel="00000000" w:rsidP="00000000" w:rsidRDefault="00000000" w:rsidRPr="00000000" w14:paraId="000006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vAlign w:val="center"/>
          </w:tcPr>
          <w:p w:rsidR="00000000" w:rsidDel="00000000" w:rsidP="00000000" w:rsidRDefault="00000000" w:rsidRPr="00000000" w14:paraId="000006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7B">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67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center"/>
          </w:tcPr>
          <w:p w:rsidR="00000000" w:rsidDel="00000000" w:rsidP="00000000" w:rsidRDefault="00000000" w:rsidRPr="00000000" w14:paraId="000006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vAlign w:val="center"/>
          </w:tcPr>
          <w:p w:rsidR="00000000" w:rsidDel="00000000" w:rsidP="00000000" w:rsidRDefault="00000000" w:rsidRPr="00000000" w14:paraId="000006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6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8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hiện tại</w:t>
            </w:r>
          </w:p>
        </w:tc>
      </w:tr>
      <w:tr>
        <w:trPr>
          <w:cantSplit w:val="0"/>
          <w:trHeight w:val="495" w:hRule="atLeast"/>
          <w:tblHeader w:val="0"/>
        </w:trPr>
        <w:tc>
          <w:tcPr>
            <w:vAlign w:val="center"/>
          </w:tcPr>
          <w:p w:rsidR="00000000" w:rsidDel="00000000" w:rsidP="00000000" w:rsidRDefault="00000000" w:rsidRPr="00000000" w14:paraId="0000068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center"/>
          </w:tcPr>
          <w:p w:rsidR="00000000" w:rsidDel="00000000" w:rsidP="00000000" w:rsidRDefault="00000000" w:rsidRPr="00000000" w14:paraId="0000068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updated_at</w:t>
            </w:r>
          </w:p>
        </w:tc>
        <w:tc>
          <w:tcPr>
            <w:vAlign w:val="center"/>
          </w:tcPr>
          <w:p w:rsidR="00000000" w:rsidDel="00000000" w:rsidP="00000000" w:rsidRDefault="00000000" w:rsidRPr="00000000" w14:paraId="000006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6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8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hiện tại</w:t>
            </w:r>
          </w:p>
        </w:tc>
      </w:tr>
    </w:tbl>
    <w:p w:rsidR="00000000" w:rsidDel="00000000" w:rsidP="00000000" w:rsidRDefault="00000000" w:rsidRPr="00000000" w14:paraId="00000686">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87">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1.22 Bảng Colors</w:t>
      </w:r>
    </w:p>
    <w:p w:rsidR="00000000" w:rsidDel="00000000" w:rsidP="00000000" w:rsidRDefault="00000000" w:rsidRPr="00000000" w14:paraId="00000688">
      <w:pPr>
        <w:spacing w:after="160" w:line="259" w:lineRule="auto"/>
        <w:rPr>
          <w:rFonts w:ascii="Times New Roman" w:cs="Times New Roman" w:eastAsia="Times New Roman" w:hAnsi="Times New Roman"/>
          <w:sz w:val="26"/>
          <w:szCs w:val="26"/>
        </w:rPr>
      </w:pPr>
      <w:r w:rsidDel="00000000" w:rsidR="00000000" w:rsidRPr="00000000">
        <w:rPr>
          <w:rtl w:val="0"/>
        </w:rPr>
      </w:r>
    </w:p>
    <w:tbl>
      <w:tblPr>
        <w:tblStyle w:val="Table31"/>
        <w:tblW w:w="90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2145"/>
        <w:gridCol w:w="2325"/>
        <w:gridCol w:w="2055"/>
        <w:gridCol w:w="1620"/>
        <w:tblGridChange w:id="0">
          <w:tblGrid>
            <w:gridCol w:w="870"/>
            <w:gridCol w:w="2145"/>
            <w:gridCol w:w="2325"/>
            <w:gridCol w:w="2055"/>
            <w:gridCol w:w="1620"/>
          </w:tblGrid>
        </w:tblGridChange>
      </w:tblGrid>
      <w:tr>
        <w:trPr>
          <w:cantSplit w:val="0"/>
          <w:tblHeader w:val="1"/>
        </w:trPr>
        <w:tc>
          <w:tcPr>
            <w:vAlign w:val="center"/>
          </w:tcPr>
          <w:p w:rsidR="00000000" w:rsidDel="00000000" w:rsidP="00000000" w:rsidRDefault="00000000" w:rsidRPr="00000000" w14:paraId="0000068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vAlign w:val="center"/>
          </w:tcPr>
          <w:p w:rsidR="00000000" w:rsidDel="00000000" w:rsidP="00000000" w:rsidRDefault="00000000" w:rsidRPr="00000000" w14:paraId="0000068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vAlign w:val="center"/>
          </w:tcPr>
          <w:p w:rsidR="00000000" w:rsidDel="00000000" w:rsidP="00000000" w:rsidRDefault="00000000" w:rsidRPr="00000000" w14:paraId="0000068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vAlign w:val="center"/>
          </w:tcPr>
          <w:p w:rsidR="00000000" w:rsidDel="00000000" w:rsidP="00000000" w:rsidRDefault="00000000" w:rsidRPr="00000000" w14:paraId="0000068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Null</w:t>
            </w:r>
          </w:p>
        </w:tc>
        <w:tc>
          <w:tcPr>
            <w:vAlign w:val="center"/>
          </w:tcPr>
          <w:p w:rsidR="00000000" w:rsidDel="00000000" w:rsidP="00000000" w:rsidRDefault="00000000" w:rsidRPr="00000000" w14:paraId="0000068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Mặc định</w:t>
            </w:r>
          </w:p>
        </w:tc>
      </w:tr>
      <w:tr>
        <w:trPr>
          <w:cantSplit w:val="0"/>
          <w:trHeight w:val="495" w:hRule="atLeast"/>
          <w:tblHeader w:val="1"/>
        </w:trPr>
        <w:tc>
          <w:tcPr>
            <w:vAlign w:val="center"/>
          </w:tcPr>
          <w:p w:rsidR="00000000" w:rsidDel="00000000" w:rsidP="00000000" w:rsidRDefault="00000000" w:rsidRPr="00000000" w14:paraId="0000068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6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(PK)</w:t>
            </w:r>
          </w:p>
        </w:tc>
        <w:tc>
          <w:tcPr>
            <w:vAlign w:val="center"/>
          </w:tcPr>
          <w:p w:rsidR="00000000" w:rsidDel="00000000" w:rsidP="00000000" w:rsidRDefault="00000000" w:rsidRPr="00000000" w14:paraId="000006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BIGINT(20)</w:t>
            </w:r>
          </w:p>
        </w:tc>
        <w:tc>
          <w:tcPr>
            <w:vAlign w:val="center"/>
          </w:tcPr>
          <w:p w:rsidR="00000000" w:rsidDel="00000000" w:rsidP="00000000" w:rsidRDefault="00000000" w:rsidRPr="00000000" w14:paraId="000006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92">
            <w:pPr>
              <w:rPr>
                <w:rFonts w:ascii="Times New Roman" w:cs="Times New Roman" w:eastAsia="Times New Roman" w:hAnsi="Times New Roman"/>
                <w:sz w:val="26"/>
                <w:szCs w:val="26"/>
              </w:rPr>
            </w:pPr>
            <w:r w:rsidDel="00000000" w:rsidR="00000000" w:rsidRPr="00000000">
              <w:rPr>
                <w:rtl w:val="0"/>
              </w:rPr>
            </w:r>
          </w:p>
        </w:tc>
      </w:tr>
      <w:tr>
        <w:trPr>
          <w:cantSplit w:val="0"/>
          <w:trHeight w:val="493.974609375" w:hRule="atLeast"/>
          <w:tblHeader w:val="1"/>
        </w:trPr>
        <w:tc>
          <w:tcPr>
            <w:vAlign w:val="center"/>
          </w:tcPr>
          <w:p w:rsidR="00000000" w:rsidDel="00000000" w:rsidP="00000000" w:rsidRDefault="00000000" w:rsidRPr="00000000" w14:paraId="0000069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6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vAlign w:val="center"/>
          </w:tcPr>
          <w:p w:rsidR="00000000" w:rsidDel="00000000" w:rsidP="00000000" w:rsidRDefault="00000000" w:rsidRPr="00000000" w14:paraId="00000695">
            <w:pPr>
              <w:rPr>
                <w:rFonts w:ascii="Times" w:cs="Times" w:eastAsia="Times" w:hAnsi="Times"/>
                <w:sz w:val="30"/>
                <w:szCs w:val="30"/>
              </w:rPr>
            </w:pPr>
            <w:r w:rsidDel="00000000" w:rsidR="00000000" w:rsidRPr="00000000">
              <w:rPr>
                <w:rFonts w:ascii="Times New Roman" w:cs="Times New Roman" w:eastAsia="Times New Roman" w:hAnsi="Times New Roman"/>
                <w:sz w:val="26"/>
                <w:szCs w:val="26"/>
                <w:rtl w:val="0"/>
              </w:rPr>
              <w:t xml:space="preserve">VARCHAR(50)</w:t>
            </w:r>
            <w:r w:rsidDel="00000000" w:rsidR="00000000" w:rsidRPr="00000000">
              <w:rPr>
                <w:rtl w:val="0"/>
              </w:rPr>
            </w:r>
          </w:p>
        </w:tc>
        <w:tc>
          <w:tcPr>
            <w:vAlign w:val="center"/>
          </w:tcPr>
          <w:p w:rsidR="00000000" w:rsidDel="00000000" w:rsidP="00000000" w:rsidRDefault="00000000" w:rsidRPr="00000000" w14:paraId="0000069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97">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1"/>
        </w:trPr>
        <w:tc>
          <w:tcPr>
            <w:vAlign w:val="center"/>
          </w:tcPr>
          <w:p w:rsidR="00000000" w:rsidDel="00000000" w:rsidP="00000000" w:rsidRDefault="00000000" w:rsidRPr="00000000" w14:paraId="0000069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6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color_code</w:t>
            </w:r>
          </w:p>
        </w:tc>
        <w:tc>
          <w:tcPr>
            <w:vAlign w:val="center"/>
          </w:tcPr>
          <w:p w:rsidR="00000000" w:rsidDel="00000000" w:rsidP="00000000" w:rsidRDefault="00000000" w:rsidRPr="00000000" w14:paraId="000006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VARCHAR(7)</w:t>
            </w:r>
          </w:p>
        </w:tc>
        <w:tc>
          <w:tcPr>
            <w:vAlign w:val="center"/>
          </w:tcPr>
          <w:p w:rsidR="00000000" w:rsidDel="00000000" w:rsidP="00000000" w:rsidRDefault="00000000" w:rsidRPr="00000000" w14:paraId="000006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9C">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69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6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vAlign w:val="center"/>
          </w:tcPr>
          <w:p w:rsidR="00000000" w:rsidDel="00000000" w:rsidP="00000000" w:rsidRDefault="00000000" w:rsidRPr="00000000" w14:paraId="0000069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6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hiện tại</w:t>
            </w:r>
          </w:p>
        </w:tc>
      </w:tr>
      <w:tr>
        <w:trPr>
          <w:cantSplit w:val="0"/>
          <w:trHeight w:val="495" w:hRule="atLeast"/>
          <w:tblHeader w:val="0"/>
        </w:trPr>
        <w:tc>
          <w:tcPr>
            <w:vAlign w:val="center"/>
          </w:tcPr>
          <w:p w:rsidR="00000000" w:rsidDel="00000000" w:rsidP="00000000" w:rsidRDefault="00000000" w:rsidRPr="00000000" w14:paraId="000006A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6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updated_at</w:t>
            </w:r>
          </w:p>
        </w:tc>
        <w:tc>
          <w:tcPr>
            <w:vAlign w:val="center"/>
          </w:tcPr>
          <w:p w:rsidR="00000000" w:rsidDel="00000000" w:rsidP="00000000" w:rsidRDefault="00000000" w:rsidRPr="00000000" w14:paraId="000006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6A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hiện tại</w:t>
            </w:r>
          </w:p>
        </w:tc>
      </w:tr>
    </w:tbl>
    <w:p w:rsidR="00000000" w:rsidDel="00000000" w:rsidP="00000000" w:rsidRDefault="00000000" w:rsidRPr="00000000" w14:paraId="000006A7">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A8">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1.23 Bảng Sizes</w:t>
      </w:r>
    </w:p>
    <w:p w:rsidR="00000000" w:rsidDel="00000000" w:rsidP="00000000" w:rsidRDefault="00000000" w:rsidRPr="00000000" w14:paraId="000006A9">
      <w:pPr>
        <w:spacing w:after="160" w:line="259" w:lineRule="auto"/>
        <w:rPr>
          <w:rFonts w:ascii="Times New Roman" w:cs="Times New Roman" w:eastAsia="Times New Roman" w:hAnsi="Times New Roman"/>
          <w:sz w:val="26"/>
          <w:szCs w:val="26"/>
        </w:rPr>
      </w:pPr>
      <w:r w:rsidDel="00000000" w:rsidR="00000000" w:rsidRPr="00000000">
        <w:rPr>
          <w:rtl w:val="0"/>
        </w:rPr>
      </w:r>
    </w:p>
    <w:tbl>
      <w:tblPr>
        <w:tblStyle w:val="Table32"/>
        <w:tblW w:w="90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2145"/>
        <w:gridCol w:w="2325"/>
        <w:gridCol w:w="2055"/>
        <w:gridCol w:w="1620"/>
        <w:tblGridChange w:id="0">
          <w:tblGrid>
            <w:gridCol w:w="870"/>
            <w:gridCol w:w="2145"/>
            <w:gridCol w:w="2325"/>
            <w:gridCol w:w="2055"/>
            <w:gridCol w:w="1620"/>
          </w:tblGrid>
        </w:tblGridChange>
      </w:tblGrid>
      <w:tr>
        <w:trPr>
          <w:cantSplit w:val="0"/>
          <w:tblHeader w:val="1"/>
        </w:trPr>
        <w:tc>
          <w:tcPr>
            <w:vAlign w:val="center"/>
          </w:tcPr>
          <w:p w:rsidR="00000000" w:rsidDel="00000000" w:rsidP="00000000" w:rsidRDefault="00000000" w:rsidRPr="00000000" w14:paraId="000006A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vAlign w:val="center"/>
          </w:tcPr>
          <w:p w:rsidR="00000000" w:rsidDel="00000000" w:rsidP="00000000" w:rsidRDefault="00000000" w:rsidRPr="00000000" w14:paraId="000006A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cột</w:t>
            </w:r>
          </w:p>
        </w:tc>
        <w:tc>
          <w:tcPr>
            <w:vAlign w:val="center"/>
          </w:tcPr>
          <w:p w:rsidR="00000000" w:rsidDel="00000000" w:rsidP="00000000" w:rsidRDefault="00000000" w:rsidRPr="00000000" w14:paraId="000006A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vAlign w:val="center"/>
          </w:tcPr>
          <w:p w:rsidR="00000000" w:rsidDel="00000000" w:rsidP="00000000" w:rsidRDefault="00000000" w:rsidRPr="00000000" w14:paraId="000006A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Null</w:t>
            </w:r>
          </w:p>
        </w:tc>
        <w:tc>
          <w:tcPr>
            <w:vAlign w:val="center"/>
          </w:tcPr>
          <w:p w:rsidR="00000000" w:rsidDel="00000000" w:rsidP="00000000" w:rsidRDefault="00000000" w:rsidRPr="00000000" w14:paraId="000006A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Mặc định</w:t>
            </w:r>
          </w:p>
        </w:tc>
      </w:tr>
      <w:tr>
        <w:trPr>
          <w:cantSplit w:val="0"/>
          <w:trHeight w:val="495" w:hRule="atLeast"/>
          <w:tblHeader w:val="1"/>
        </w:trPr>
        <w:tc>
          <w:tcPr>
            <w:vAlign w:val="center"/>
          </w:tcPr>
          <w:p w:rsidR="00000000" w:rsidDel="00000000" w:rsidP="00000000" w:rsidRDefault="00000000" w:rsidRPr="00000000" w14:paraId="000006A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6B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(PK)</w:t>
            </w:r>
          </w:p>
        </w:tc>
        <w:tc>
          <w:tcPr>
            <w:vAlign w:val="center"/>
          </w:tcPr>
          <w:p w:rsidR="00000000" w:rsidDel="00000000" w:rsidP="00000000" w:rsidRDefault="00000000" w:rsidRPr="00000000" w14:paraId="000006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BIGIN(20)</w:t>
            </w:r>
          </w:p>
        </w:tc>
        <w:tc>
          <w:tcPr>
            <w:vAlign w:val="center"/>
          </w:tcPr>
          <w:p w:rsidR="00000000" w:rsidDel="00000000" w:rsidP="00000000" w:rsidRDefault="00000000" w:rsidRPr="00000000" w14:paraId="000006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B3">
            <w:pPr>
              <w:rPr>
                <w:rFonts w:ascii="Times New Roman" w:cs="Times New Roman" w:eastAsia="Times New Roman" w:hAnsi="Times New Roman"/>
                <w:sz w:val="26"/>
                <w:szCs w:val="26"/>
              </w:rPr>
            </w:pPr>
            <w:r w:rsidDel="00000000" w:rsidR="00000000" w:rsidRPr="00000000">
              <w:rPr>
                <w:rtl w:val="0"/>
              </w:rPr>
            </w:r>
          </w:p>
        </w:tc>
      </w:tr>
      <w:tr>
        <w:trPr>
          <w:cantSplit w:val="0"/>
          <w:trHeight w:val="465" w:hRule="atLeast"/>
          <w:tblHeader w:val="1"/>
        </w:trPr>
        <w:tc>
          <w:tcPr>
            <w:vAlign w:val="center"/>
          </w:tcPr>
          <w:p w:rsidR="00000000" w:rsidDel="00000000" w:rsidP="00000000" w:rsidRDefault="00000000" w:rsidRPr="00000000" w14:paraId="000006B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6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color_code</w:t>
            </w:r>
          </w:p>
        </w:tc>
        <w:tc>
          <w:tcPr>
            <w:vAlign w:val="center"/>
          </w:tcPr>
          <w:p w:rsidR="00000000" w:rsidDel="00000000" w:rsidP="00000000" w:rsidRDefault="00000000" w:rsidRPr="00000000" w14:paraId="000006B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vAlign w:val="center"/>
          </w:tcPr>
          <w:p w:rsidR="00000000" w:rsidDel="00000000" w:rsidP="00000000" w:rsidRDefault="00000000" w:rsidRPr="00000000" w14:paraId="000006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B8">
            <w:pP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6B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6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vAlign w:val="center"/>
          </w:tcPr>
          <w:p w:rsidR="00000000" w:rsidDel="00000000" w:rsidP="00000000" w:rsidRDefault="00000000" w:rsidRPr="00000000" w14:paraId="000006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6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B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hiện tại</w:t>
            </w:r>
          </w:p>
        </w:tc>
      </w:tr>
      <w:tr>
        <w:trPr>
          <w:cantSplit w:val="0"/>
          <w:trHeight w:val="495" w:hRule="atLeast"/>
          <w:tblHeader w:val="0"/>
        </w:trPr>
        <w:tc>
          <w:tcPr>
            <w:vAlign w:val="center"/>
          </w:tcPr>
          <w:p w:rsidR="00000000" w:rsidDel="00000000" w:rsidP="00000000" w:rsidRDefault="00000000" w:rsidRPr="00000000" w14:paraId="000006B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6B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updated_at</w:t>
            </w:r>
          </w:p>
        </w:tc>
        <w:tc>
          <w:tcPr>
            <w:vAlign w:val="center"/>
          </w:tcPr>
          <w:p w:rsidR="00000000" w:rsidDel="00000000" w:rsidP="00000000" w:rsidRDefault="00000000" w:rsidRPr="00000000" w14:paraId="000006C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6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vAlign w:val="center"/>
          </w:tcPr>
          <w:p w:rsidR="00000000" w:rsidDel="00000000" w:rsidP="00000000" w:rsidRDefault="00000000" w:rsidRPr="00000000" w14:paraId="000006C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hiện tại</w:t>
            </w:r>
          </w:p>
        </w:tc>
      </w:tr>
    </w:tbl>
    <w:p w:rsidR="00000000" w:rsidDel="00000000" w:rsidP="00000000" w:rsidRDefault="00000000" w:rsidRPr="00000000" w14:paraId="000006C3">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C4">
      <w:pPr>
        <w:pStyle w:val="Heading2"/>
        <w:numPr>
          <w:ilvl w:val="0"/>
          <w:numId w:val="52"/>
        </w:numPr>
        <w:ind w:left="720" w:hanging="360"/>
        <w:rPr>
          <w:color w:val="000000"/>
        </w:rPr>
      </w:pPr>
      <w:bookmarkStart w:colFirst="0" w:colLast="0" w:name="_heading=h.3j2qqm3" w:id="19"/>
      <w:bookmarkEnd w:id="19"/>
      <w:r w:rsidDel="00000000" w:rsidR="00000000" w:rsidRPr="00000000">
        <w:rPr>
          <w:color w:val="000000"/>
          <w:sz w:val="30"/>
          <w:szCs w:val="30"/>
          <w:rtl w:val="0"/>
        </w:rPr>
        <w:t xml:space="preserve">Giao diện và mô tả các chức năng</w:t>
      </w:r>
      <w:r w:rsidDel="00000000" w:rsidR="00000000" w:rsidRPr="00000000">
        <w:rPr>
          <w:rtl w:val="0"/>
        </w:rPr>
      </w:r>
    </w:p>
    <w:p w:rsidR="00000000" w:rsidDel="00000000" w:rsidP="00000000" w:rsidRDefault="00000000" w:rsidRPr="00000000" w14:paraId="000006C5">
      <w:pPr>
        <w:pStyle w:val="Heading3"/>
        <w:rPr>
          <w:color w:val="000000"/>
          <w:sz w:val="22"/>
          <w:szCs w:val="22"/>
        </w:rPr>
      </w:pPr>
      <w:bookmarkStart w:colFirst="0" w:colLast="0" w:name="_heading=h.1y810tw" w:id="20"/>
      <w:bookmarkEnd w:id="20"/>
      <w:r w:rsidDel="00000000" w:rsidR="00000000" w:rsidRPr="00000000">
        <w:rPr>
          <w:rFonts w:ascii="Times New Roman" w:cs="Times New Roman" w:eastAsia="Times New Roman" w:hAnsi="Times New Roman"/>
          <w:color w:val="000000"/>
          <w:sz w:val="30"/>
          <w:szCs w:val="30"/>
          <w:rtl w:val="0"/>
        </w:rPr>
        <w:t xml:space="preserve">5.1.Trang chủ</w:t>
      </w:r>
      <w:r w:rsidDel="00000000" w:rsidR="00000000" w:rsidRPr="00000000">
        <w:rPr>
          <w:color w:val="000000"/>
          <w:sz w:val="22"/>
          <w:szCs w:val="22"/>
        </w:rPr>
        <w:drawing>
          <wp:inline distB="114300" distT="114300" distL="114300" distR="114300">
            <wp:extent cx="5731200" cy="8496300"/>
            <wp:effectExtent b="0" l="0" r="0" t="0"/>
            <wp:docPr id="260" name="image114.png"/>
            <a:graphic>
              <a:graphicData uri="http://schemas.openxmlformats.org/drawingml/2006/picture">
                <pic:pic>
                  <pic:nvPicPr>
                    <pic:cNvPr id="0" name="image114.png"/>
                    <pic:cNvPicPr preferRelativeResize="0"/>
                  </pic:nvPicPr>
                  <pic:blipFill>
                    <a:blip r:embed="rId9"/>
                    <a:srcRect b="0" l="0" r="0" t="0"/>
                    <a:stretch>
                      <a:fillRect/>
                    </a:stretch>
                  </pic:blipFill>
                  <pic:spPr>
                    <a:xfrm>
                      <a:off x="0" y="0"/>
                      <a:ext cx="57312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rPr/>
      </w:pPr>
      <w:r w:rsidDel="00000000" w:rsidR="00000000" w:rsidRPr="00000000">
        <w:rPr/>
        <w:drawing>
          <wp:inline distB="114300" distT="114300" distL="114300" distR="114300">
            <wp:extent cx="5731200" cy="5803900"/>
            <wp:effectExtent b="0" l="0" r="0" t="0"/>
            <wp:docPr id="263" name="image119.png"/>
            <a:graphic>
              <a:graphicData uri="http://schemas.openxmlformats.org/drawingml/2006/picture">
                <pic:pic>
                  <pic:nvPicPr>
                    <pic:cNvPr id="0" name="image119.png"/>
                    <pic:cNvPicPr preferRelativeResize="0"/>
                  </pic:nvPicPr>
                  <pic:blipFill>
                    <a:blip r:embed="rId10"/>
                    <a:srcRect b="0" l="0" r="0" t="0"/>
                    <a:stretch>
                      <a:fillRect/>
                    </a:stretch>
                  </pic:blipFill>
                  <pic:spPr>
                    <a:xfrm>
                      <a:off x="0" y="0"/>
                      <a:ext cx="57312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pBdr>
          <w:top w:space="0" w:sz="0" w:val="nil"/>
          <w:left w:space="0" w:sz="0" w:val="nil"/>
          <w:bottom w:space="0" w:sz="0" w:val="nil"/>
          <w:right w:space="0" w:sz="0" w:val="nil"/>
          <w:between w:space="0" w:sz="0" w:val="nil"/>
        </w:pBdr>
        <w:spacing w:after="0" w:lineRule="auto"/>
        <w:jc w:val="center"/>
        <w:rPr/>
      </w:pPr>
      <w:r w:rsidDel="00000000" w:rsidR="00000000" w:rsidRPr="00000000">
        <w:rPr>
          <w:rtl w:val="0"/>
        </w:rPr>
      </w:r>
    </w:p>
    <w:p w:rsidR="00000000" w:rsidDel="00000000" w:rsidP="00000000" w:rsidRDefault="00000000" w:rsidRPr="00000000" w14:paraId="000006C8">
      <w:pPr>
        <w:pBdr>
          <w:top w:space="0" w:sz="0" w:val="nil"/>
          <w:left w:space="0" w:sz="0" w:val="nil"/>
          <w:bottom w:space="0" w:sz="0" w:val="nil"/>
          <w:right w:space="0" w:sz="0" w:val="nil"/>
          <w:between w:space="0" w:sz="0" w:val="nil"/>
        </w:pBdr>
        <w:jc w:val="center"/>
        <w:rPr>
          <w:rFonts w:ascii="Times New Roman" w:cs="Times New Roman" w:eastAsia="Times New Roman" w:hAnsi="Times New Roman"/>
          <w:i w:val="1"/>
          <w:sz w:val="26"/>
          <w:szCs w:val="26"/>
        </w:rPr>
      </w:pPr>
      <w:bookmarkStart w:colFirst="0" w:colLast="0" w:name="_heading=h.4i7ojhp" w:id="21"/>
      <w:bookmarkEnd w:id="21"/>
      <w:r w:rsidDel="00000000" w:rsidR="00000000" w:rsidRPr="00000000">
        <w:rPr>
          <w:rFonts w:ascii="Times New Roman" w:cs="Times New Roman" w:eastAsia="Times New Roman" w:hAnsi="Times New Roman"/>
          <w:i w:val="1"/>
          <w:sz w:val="26"/>
          <w:szCs w:val="26"/>
          <w:rtl w:val="0"/>
        </w:rPr>
        <w:t xml:space="preserve">Hình 2: Trang chủ</w:t>
      </w:r>
    </w:p>
    <w:p w:rsidR="00000000" w:rsidDel="00000000" w:rsidP="00000000" w:rsidRDefault="00000000" w:rsidRPr="00000000" w14:paraId="000006C9">
      <w:pPr>
        <w:spacing w:after="240" w:before="240" w:lineRule="auto"/>
        <w:ind w:left="300" w:hanging="2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Danh mục: tải tất cả danh mục (tên, hình) ra 1 swiper tự động lướt sau mỗi 3 giây, 3 danh mục được xuất hiện trên màn hình, theo thứ tự mặc định (id tăng dần). Tên danh mục là nút chuyển tới màn hình sản phẩm theo danh mục được chọn.</w:t>
      </w:r>
    </w:p>
    <w:p w:rsidR="00000000" w:rsidDel="00000000" w:rsidP="00000000" w:rsidRDefault="00000000" w:rsidRPr="00000000" w14:paraId="000006CA">
      <w:pPr>
        <w:spacing w:after="240" w:before="240" w:lineRule="auto"/>
        <w:ind w:left="300" w:hanging="2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Sản phẩm được bán nhiều nhất (Top Selling Products): tải 8 sản phẩm giảm dần theo số lượng đã bán (total_sold) ra swiper tự động lướt sau mỗi 3 giây, bao gồm: hình đầu tiên của sản phẩm, tên danh mục, tên sản phẩm, giá (có dấu phân cách hàng nghìn), số lượng đã bán, điểm trung bình đánh giá, số lượng đánh giá, nút yêu thích ra 1 swiper tự động lướt sau mỗi 3 giây. Nếu trong danh sách yêu thích thì nút yêu thích màu đỏ (nhấn vào sẽ xoá khỏi danh sách yêu thích và hiển thị hộp thoại thông báo “Removed from wishlist successfully!”), ngược lại thì tim màu xám (nhấn vào sẽ thêm vào danh sách yêu thích và hiển thị hộp thoại thông báo “Added to wishlist successfully!”,). Nút “SEE ALL PRODUCT” chuyển tới trang sản phẩm theo danh mục (tất cả sản phẩm).</w:t>
      </w:r>
    </w:p>
    <w:p w:rsidR="00000000" w:rsidDel="00000000" w:rsidP="00000000" w:rsidRDefault="00000000" w:rsidRPr="00000000" w14:paraId="000006CB">
      <w:pPr>
        <w:spacing w:after="240" w:before="240" w:lineRule="auto"/>
        <w:ind w:left="300" w:hanging="2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Khám phá danh mục (Category Explorer): tải ngẫu nhiên 8 sản phẩm của mỗi danh mục, sắp xếp ngẫu nhiên ra swiper tự động lướt sau mỗi 3 giây. Mỗi danh mục sẽ ở 1 tab (tên tab là tên danh mục), khi ấn vào tab danh mục nào thì sản phẩm của danh mục đó sẽ hiển thị ra. Thông tin sản phẩm bao gồm: hình đầu tiên của sản phẩm, tên danh mục, tên sản phẩm, giá (có dấu phân cách hàng nghìn), số lượng đã bán, điểm trung bình đánh giá, số lượng đánh giá, nút yêu thích ra 1 swiper tự động lướt sau mỗi 3 giây. Nếu trong danh sách yêu thích thì nút yêu thích màu đỏ (nhấn vào sẽ xoá khỏi danh sách yêu thích và hiển thị hộp thoại thông báo “Removed from wishlist successfully!”), ngược lại thì tim màu xám (nhấn vào sẽ thêm vào danh sách yêu thích và hiển thị hộp thoại thông báo “Added to wishlist successfully!”,).</w:t>
      </w:r>
    </w:p>
    <w:p w:rsidR="00000000" w:rsidDel="00000000" w:rsidP="00000000" w:rsidRDefault="00000000" w:rsidRPr="00000000" w14:paraId="000006CC">
      <w:pPr>
        <w:spacing w:after="240" w:before="240" w:lineRule="auto"/>
        <w:ind w:left="300" w:hanging="2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Sản phẩm mới nhất (New Arrivals): tải 8 sản phẩm giảm dần theo ngày tạo (created_at) ra swiper tự động lướt sau mỗi 3 giây, bao gồm: tên danh mục, tên sản phẩm, giá (có dấu phân cách hàng nghìn), số lượng đã bán, điểm trung bình đánh giá, số lượng đánh giá, nút yêu thích ra 1 swiper tự động lướt sau mỗi 3 giây. Nếu trong danh sách yêu thích thì nút yêu thích màu đỏ (nhấn vào sẽ xoá khỏi danh sách yêu thích và hiển thị hộp thoại thông báo “Removed from wishlist successfully!”,), ngược lại thì tim màu xám (nhấn vào sẽ thêm vào danh sách yêu thích và hiển thị hộp thoại thông báo “Added to wishlist successfully!”,). Nút “SEE ALL PRODUCT” chuyển tới trang sản phẩm theo danh mục (tất cả sản phẩm).</w:t>
      </w:r>
    </w:p>
    <w:p w:rsidR="00000000" w:rsidDel="00000000" w:rsidP="00000000" w:rsidRDefault="00000000" w:rsidRPr="00000000" w14:paraId="000006CD">
      <w:pPr>
        <w:spacing w:after="240" w:before="240" w:lineRule="auto"/>
        <w:ind w:left="300" w:hanging="2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Bài viết mới nhất (Latest Blogs): tải 5 bài viết mới nhất sắp xếp giảm dần theo ngày tạo (created_at). Thông tin bao gồm: tên bài viết, nội dung bài viết, ngày tạo (yyyy/mm/dd hh:mm:ss) và hình ảnh bài viết. Khi nhấn vào bài viết sẽ hiển thị trang chi tiết bài viết. Nút “READ ALL ARTICLES” sẽ chuyển đến trang tất cả bài viết khi nhấn vào.</w:t>
      </w:r>
    </w:p>
    <w:p w:rsidR="00000000" w:rsidDel="00000000" w:rsidP="00000000" w:rsidRDefault="00000000" w:rsidRPr="00000000" w14:paraId="000006CE">
      <w:pPr>
        <w:spacing w:after="240" w:before="240" w:lineRule="auto"/>
        <w:ind w:left="283.46456692913375"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Tìm kiếm sản phẩm: tìm theo tên sản phẩm và mô tả, theo phương thức fulltext và so trùng. Sắp xếp giảm dần theo độ liên quan, 4 sản phẩm 1 hàng và 4 sản phẩm 1 trang, có phân trang. Thông tin sản phẩm bao gồm: tên danh mục, tên sản phẩm, giá (có dấu phân cách hàng nghìn), số lượng đã bán, điểm trung bình đánh giá, số lượng đánh giá, nút yêu thích. Nếu trong danh sách yêu thích thì nút yêu thích màu đỏ (nhấn vào sẽ xoá khỏi danh sách yêu thích và hiển thị hộp thoại thông báo “Removed from wishlist successfully!”,), ngược lại thì tim màu xám (nhấn vào sẽ thêm vào danh sách yêu thích và hiển thị hộp thoại thông báo “Added to wishlist successfully!”,)</w:t>
      </w:r>
    </w:p>
    <w:p w:rsidR="00000000" w:rsidDel="00000000" w:rsidP="00000000" w:rsidRDefault="00000000" w:rsidRPr="00000000" w14:paraId="000006CF">
      <w:pPr>
        <w:spacing w:after="240" w:lineRule="auto"/>
        <w:ind w:left="0" w:firstLine="0"/>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6D0">
      <w:pPr>
        <w:keepNext w:val="0"/>
        <w:keepLines w:val="0"/>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5.1.2. Slider</w:t>
      </w:r>
    </w:p>
    <w:p w:rsidR="00000000" w:rsidDel="00000000" w:rsidP="00000000" w:rsidRDefault="00000000" w:rsidRPr="00000000" w14:paraId="000006D1">
      <w:pPr>
        <w:numPr>
          <w:ilvl w:val="0"/>
          <w:numId w:val="95"/>
        </w:numPr>
        <w:spacing w:after="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Chức năng</w:t>
      </w:r>
      <w:r w:rsidDel="00000000" w:rsidR="00000000" w:rsidRPr="00000000">
        <w:rPr>
          <w:rFonts w:ascii="Times New Roman" w:cs="Times New Roman" w:eastAsia="Times New Roman" w:hAnsi="Times New Roman"/>
          <w:sz w:val="26"/>
          <w:szCs w:val="26"/>
          <w:rtl w:val="0"/>
        </w:rPr>
        <w:t xml:space="preserve">: Hiển thị các hình ảnh lớn với nội dung khuyến mãi hoặc bộ sưu tập mới.</w:t>
      </w:r>
    </w:p>
    <w:p w:rsidR="00000000" w:rsidDel="00000000" w:rsidP="00000000" w:rsidRDefault="00000000" w:rsidRPr="00000000" w14:paraId="000006D2">
      <w:pPr>
        <w:numPr>
          <w:ilvl w:val="0"/>
          <w:numId w:val="95"/>
        </w:numPr>
        <w:spacing w:after="0"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Nội dung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D3">
      <w:pPr>
        <w:numPr>
          <w:ilvl w:val="1"/>
          <w:numId w:val="95"/>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Slide 1</w:t>
      </w:r>
      <w:r w:rsidDel="00000000" w:rsidR="00000000" w:rsidRPr="00000000">
        <w:rPr>
          <w:rFonts w:ascii="Times New Roman" w:cs="Times New Roman" w:eastAsia="Times New Roman" w:hAnsi="Times New Roman"/>
          <w:sz w:val="26"/>
          <w:szCs w:val="26"/>
          <w:rtl w:val="0"/>
        </w:rPr>
        <w:t xml:space="preserve">: Hình ảnh bộ sưu tập Xuân Hè 2024 với nút "Xem ngay".</w:t>
      </w:r>
    </w:p>
    <w:p w:rsidR="00000000" w:rsidDel="00000000" w:rsidP="00000000" w:rsidRDefault="00000000" w:rsidRPr="00000000" w14:paraId="000006D4">
      <w:pPr>
        <w:numPr>
          <w:ilvl w:val="1"/>
          <w:numId w:val="95"/>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Slide 2</w:t>
      </w:r>
      <w:r w:rsidDel="00000000" w:rsidR="00000000" w:rsidRPr="00000000">
        <w:rPr>
          <w:rFonts w:ascii="Times New Roman" w:cs="Times New Roman" w:eastAsia="Times New Roman" w:hAnsi="Times New Roman"/>
          <w:sz w:val="26"/>
          <w:szCs w:val="26"/>
          <w:rtl w:val="0"/>
        </w:rPr>
        <w:t xml:space="preserve">: Khuyến mãi 30% cho sản phẩm mùa đông, kèm theo mã giảm giá.</w:t>
      </w:r>
    </w:p>
    <w:p w:rsidR="00000000" w:rsidDel="00000000" w:rsidP="00000000" w:rsidRDefault="00000000" w:rsidRPr="00000000" w14:paraId="000006D5">
      <w:pPr>
        <w:numPr>
          <w:ilvl w:val="1"/>
          <w:numId w:val="95"/>
        </w:numPr>
        <w:spacing w:after="24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Slide 3</w:t>
      </w:r>
      <w:r w:rsidDel="00000000" w:rsidR="00000000" w:rsidRPr="00000000">
        <w:rPr>
          <w:rFonts w:ascii="Times New Roman" w:cs="Times New Roman" w:eastAsia="Times New Roman" w:hAnsi="Times New Roman"/>
          <w:sz w:val="26"/>
          <w:szCs w:val="26"/>
          <w:rtl w:val="0"/>
        </w:rPr>
        <w:t xml:space="preserve">: Ra mắt dòng sản phẩm Eco-Friendly với hình ảnh nổi bật.</w:t>
      </w:r>
    </w:p>
    <w:p w:rsidR="00000000" w:rsidDel="00000000" w:rsidP="00000000" w:rsidRDefault="00000000" w:rsidRPr="00000000" w14:paraId="000006D6">
      <w:pPr>
        <w:keepNext w:val="0"/>
        <w:keepLines w:val="0"/>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5.1.3. Sản phẩm nổi bật</w:t>
      </w:r>
    </w:p>
    <w:p w:rsidR="00000000" w:rsidDel="00000000" w:rsidP="00000000" w:rsidRDefault="00000000" w:rsidRPr="00000000" w14:paraId="000006D7">
      <w:pPr>
        <w:numPr>
          <w:ilvl w:val="0"/>
          <w:numId w:val="63"/>
        </w:numPr>
        <w:spacing w:after="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Chức năng</w:t>
      </w:r>
      <w:r w:rsidDel="00000000" w:rsidR="00000000" w:rsidRPr="00000000">
        <w:rPr>
          <w:rFonts w:ascii="Times New Roman" w:cs="Times New Roman" w:eastAsia="Times New Roman" w:hAnsi="Times New Roman"/>
          <w:sz w:val="26"/>
          <w:szCs w:val="26"/>
          <w:rtl w:val="0"/>
        </w:rPr>
        <w:t xml:space="preserve">: Hiển thị các sản phẩm được ưa chuộng nhất hoặc mới nhất.</w:t>
      </w:r>
    </w:p>
    <w:p w:rsidR="00000000" w:rsidDel="00000000" w:rsidP="00000000" w:rsidRDefault="00000000" w:rsidRPr="00000000" w14:paraId="000006D8">
      <w:pPr>
        <w:numPr>
          <w:ilvl w:val="0"/>
          <w:numId w:val="63"/>
        </w:numPr>
        <w:spacing w:after="0"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Cách sắp xếp</w:t>
      </w:r>
      <w:r w:rsidDel="00000000" w:rsidR="00000000" w:rsidRPr="00000000">
        <w:rPr>
          <w:rFonts w:ascii="Times New Roman" w:cs="Times New Roman" w:eastAsia="Times New Roman" w:hAnsi="Times New Roman"/>
          <w:sz w:val="26"/>
          <w:szCs w:val="26"/>
          <w:rtl w:val="0"/>
        </w:rPr>
        <w:t xml:space="preserve">: Sản phẩm được sắp xếp theo độ phổ biến hoặc đánh giá từ khách hàng.</w:t>
      </w:r>
    </w:p>
    <w:p w:rsidR="00000000" w:rsidDel="00000000" w:rsidP="00000000" w:rsidRDefault="00000000" w:rsidRPr="00000000" w14:paraId="000006D9">
      <w:pPr>
        <w:numPr>
          <w:ilvl w:val="0"/>
          <w:numId w:val="63"/>
        </w:numPr>
        <w:spacing w:after="0"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Nội dung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DA">
      <w:pPr>
        <w:numPr>
          <w:ilvl w:val="1"/>
          <w:numId w:val="63"/>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sản phẩm sẽ có:</w:t>
      </w:r>
    </w:p>
    <w:p w:rsidR="00000000" w:rsidDel="00000000" w:rsidP="00000000" w:rsidRDefault="00000000" w:rsidRPr="00000000" w14:paraId="000006DB">
      <w:pPr>
        <w:numPr>
          <w:ilvl w:val="2"/>
          <w:numId w:val="63"/>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Hình ảnh</w:t>
      </w:r>
      <w:r w:rsidDel="00000000" w:rsidR="00000000" w:rsidRPr="00000000">
        <w:rPr>
          <w:rFonts w:ascii="Times New Roman" w:cs="Times New Roman" w:eastAsia="Times New Roman" w:hAnsi="Times New Roman"/>
          <w:sz w:val="26"/>
          <w:szCs w:val="26"/>
          <w:rtl w:val="0"/>
        </w:rPr>
        <w:t xml:space="preserve">: Hình ảnh sản phẩm với kích thước tiêu chuẩn (ví dụ: 300x300px).</w:t>
      </w:r>
    </w:p>
    <w:p w:rsidR="00000000" w:rsidDel="00000000" w:rsidP="00000000" w:rsidRDefault="00000000" w:rsidRPr="00000000" w14:paraId="000006DC">
      <w:pPr>
        <w:numPr>
          <w:ilvl w:val="2"/>
          <w:numId w:val="63"/>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Tên sản phẩm</w:t>
      </w:r>
      <w:r w:rsidDel="00000000" w:rsidR="00000000" w:rsidRPr="00000000">
        <w:rPr>
          <w:rFonts w:ascii="Times New Roman" w:cs="Times New Roman" w:eastAsia="Times New Roman" w:hAnsi="Times New Roman"/>
          <w:sz w:val="26"/>
          <w:szCs w:val="26"/>
          <w:rtl w:val="0"/>
        </w:rPr>
        <w:t xml:space="preserve">: Được trình bày rõ ràng.</w:t>
      </w:r>
    </w:p>
    <w:p w:rsidR="00000000" w:rsidDel="00000000" w:rsidP="00000000" w:rsidRDefault="00000000" w:rsidRPr="00000000" w14:paraId="000006DD">
      <w:pPr>
        <w:numPr>
          <w:ilvl w:val="2"/>
          <w:numId w:val="63"/>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Giá</w:t>
      </w:r>
      <w:r w:rsidDel="00000000" w:rsidR="00000000" w:rsidRPr="00000000">
        <w:rPr>
          <w:rFonts w:ascii="Times New Roman" w:cs="Times New Roman" w:eastAsia="Times New Roman" w:hAnsi="Times New Roman"/>
          <w:sz w:val="26"/>
          <w:szCs w:val="26"/>
          <w:rtl w:val="0"/>
        </w:rPr>
        <w:t xml:space="preserve">: Giá bán, có thể hiển thị giá gốc và giá khuyến mãi (nếu có).</w:t>
      </w:r>
    </w:p>
    <w:p w:rsidR="00000000" w:rsidDel="00000000" w:rsidP="00000000" w:rsidRDefault="00000000" w:rsidRPr="00000000" w14:paraId="000006DE">
      <w:pPr>
        <w:numPr>
          <w:ilvl w:val="2"/>
          <w:numId w:val="63"/>
        </w:numPr>
        <w:spacing w:after="24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Nút "Thêm vào giỏ hàng"</w:t>
      </w:r>
      <w:r w:rsidDel="00000000" w:rsidR="00000000" w:rsidRPr="00000000">
        <w:rPr>
          <w:rFonts w:ascii="Times New Roman" w:cs="Times New Roman" w:eastAsia="Times New Roman" w:hAnsi="Times New Roman"/>
          <w:sz w:val="26"/>
          <w:szCs w:val="26"/>
          <w:rtl w:val="0"/>
        </w:rPr>
        <w:t xml:space="preserve">: Cho phép khách hàng nhanh chóng thêm sản phẩm vào giỏ hàng.</w:t>
      </w:r>
    </w:p>
    <w:p w:rsidR="00000000" w:rsidDel="00000000" w:rsidP="00000000" w:rsidRDefault="00000000" w:rsidRPr="00000000" w14:paraId="000006DF">
      <w:pPr>
        <w:keepNext w:val="0"/>
        <w:keepLines w:val="0"/>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5.1.4. Bộ sưu tập</w:t>
      </w:r>
    </w:p>
    <w:p w:rsidR="00000000" w:rsidDel="00000000" w:rsidP="00000000" w:rsidRDefault="00000000" w:rsidRPr="00000000" w14:paraId="000006E0">
      <w:pPr>
        <w:numPr>
          <w:ilvl w:val="0"/>
          <w:numId w:val="64"/>
        </w:numPr>
        <w:spacing w:after="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Chức năng</w:t>
      </w:r>
      <w:r w:rsidDel="00000000" w:rsidR="00000000" w:rsidRPr="00000000">
        <w:rPr>
          <w:rFonts w:ascii="Times New Roman" w:cs="Times New Roman" w:eastAsia="Times New Roman" w:hAnsi="Times New Roman"/>
          <w:sz w:val="26"/>
          <w:szCs w:val="26"/>
          <w:rtl w:val="0"/>
        </w:rPr>
        <w:t xml:space="preserve">: Hiển thị các bộ sưu tập mới nhất của cửa hàng.</w:t>
      </w:r>
    </w:p>
    <w:p w:rsidR="00000000" w:rsidDel="00000000" w:rsidP="00000000" w:rsidRDefault="00000000" w:rsidRPr="00000000" w14:paraId="000006E1">
      <w:pPr>
        <w:numPr>
          <w:ilvl w:val="0"/>
          <w:numId w:val="64"/>
        </w:numPr>
        <w:spacing w:after="0"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Nội dung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E2">
      <w:pPr>
        <w:numPr>
          <w:ilvl w:val="1"/>
          <w:numId w:val="64"/>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bộ sưu tập sẽ có:</w:t>
      </w:r>
    </w:p>
    <w:p w:rsidR="00000000" w:rsidDel="00000000" w:rsidP="00000000" w:rsidRDefault="00000000" w:rsidRPr="00000000" w14:paraId="000006E3">
      <w:pPr>
        <w:numPr>
          <w:ilvl w:val="2"/>
          <w:numId w:val="64"/>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Tên bộ sưu tập</w:t>
      </w:r>
      <w:r w:rsidDel="00000000" w:rsidR="00000000" w:rsidRPr="00000000">
        <w:rPr>
          <w:rFonts w:ascii="Times New Roman" w:cs="Times New Roman" w:eastAsia="Times New Roman" w:hAnsi="Times New Roman"/>
          <w:sz w:val="26"/>
          <w:szCs w:val="26"/>
          <w:rtl w:val="0"/>
        </w:rPr>
        <w:t xml:space="preserve">: Ví dụ: "Bộ sưu tập Xuân Hè 2024".</w:t>
      </w:r>
    </w:p>
    <w:p w:rsidR="00000000" w:rsidDel="00000000" w:rsidP="00000000" w:rsidRDefault="00000000" w:rsidRPr="00000000" w14:paraId="000006E4">
      <w:pPr>
        <w:numPr>
          <w:ilvl w:val="2"/>
          <w:numId w:val="64"/>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Hình ảnh đại diện</w:t>
      </w:r>
      <w:r w:rsidDel="00000000" w:rsidR="00000000" w:rsidRPr="00000000">
        <w:rPr>
          <w:rFonts w:ascii="Times New Roman" w:cs="Times New Roman" w:eastAsia="Times New Roman" w:hAnsi="Times New Roman"/>
          <w:sz w:val="26"/>
          <w:szCs w:val="26"/>
          <w:rtl w:val="0"/>
        </w:rPr>
        <w:t xml:space="preserve">: Hình ảnh cho bộ sưu tập với kích thước lớn (ví dụ: 800x400px).</w:t>
      </w:r>
    </w:p>
    <w:p w:rsidR="00000000" w:rsidDel="00000000" w:rsidP="00000000" w:rsidRDefault="00000000" w:rsidRPr="00000000" w14:paraId="000006E5">
      <w:pPr>
        <w:numPr>
          <w:ilvl w:val="2"/>
          <w:numId w:val="64"/>
        </w:numPr>
        <w:spacing w:after="24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Nút "Xem thêm"</w:t>
      </w:r>
      <w:r w:rsidDel="00000000" w:rsidR="00000000" w:rsidRPr="00000000">
        <w:rPr>
          <w:rFonts w:ascii="Times New Roman" w:cs="Times New Roman" w:eastAsia="Times New Roman" w:hAnsi="Times New Roman"/>
          <w:sz w:val="26"/>
          <w:szCs w:val="26"/>
          <w:rtl w:val="0"/>
        </w:rPr>
        <w:t xml:space="preserve">: Liên kết đến trang chi tiết bộ sưu tập.</w:t>
      </w:r>
    </w:p>
    <w:p w:rsidR="00000000" w:rsidDel="00000000" w:rsidP="00000000" w:rsidRDefault="00000000" w:rsidRPr="00000000" w14:paraId="000006E6">
      <w:pPr>
        <w:keepNext w:val="0"/>
        <w:keepLines w:val="0"/>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5.1.5. Khuyến mãi đặc biệt</w:t>
      </w:r>
    </w:p>
    <w:p w:rsidR="00000000" w:rsidDel="00000000" w:rsidP="00000000" w:rsidRDefault="00000000" w:rsidRPr="00000000" w14:paraId="000006E7">
      <w:pPr>
        <w:numPr>
          <w:ilvl w:val="0"/>
          <w:numId w:val="84"/>
        </w:numPr>
        <w:spacing w:after="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Chức năng</w:t>
      </w:r>
      <w:r w:rsidDel="00000000" w:rsidR="00000000" w:rsidRPr="00000000">
        <w:rPr>
          <w:rFonts w:ascii="Times New Roman" w:cs="Times New Roman" w:eastAsia="Times New Roman" w:hAnsi="Times New Roman"/>
          <w:sz w:val="26"/>
          <w:szCs w:val="26"/>
          <w:rtl w:val="0"/>
        </w:rPr>
        <w:t xml:space="preserve">: Thông báo về các chương trình khuyến mãi đang diễn ra.</w:t>
      </w:r>
    </w:p>
    <w:p w:rsidR="00000000" w:rsidDel="00000000" w:rsidP="00000000" w:rsidRDefault="00000000" w:rsidRPr="00000000" w14:paraId="000006E8">
      <w:pPr>
        <w:numPr>
          <w:ilvl w:val="0"/>
          <w:numId w:val="84"/>
        </w:numPr>
        <w:spacing w:after="0"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Nội dung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E9">
      <w:pPr>
        <w:numPr>
          <w:ilvl w:val="1"/>
          <w:numId w:val="84"/>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sản phẩm đang khuyến mãi với thông tin cụ thể:</w:t>
      </w:r>
    </w:p>
    <w:p w:rsidR="00000000" w:rsidDel="00000000" w:rsidP="00000000" w:rsidRDefault="00000000" w:rsidRPr="00000000" w14:paraId="000006EA">
      <w:pPr>
        <w:numPr>
          <w:ilvl w:val="2"/>
          <w:numId w:val="84"/>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Tên sản phẩm</w:t>
      </w:r>
      <w:r w:rsidDel="00000000" w:rsidR="00000000" w:rsidRPr="00000000">
        <w:rPr>
          <w:rtl w:val="0"/>
        </w:rPr>
      </w:r>
    </w:p>
    <w:p w:rsidR="00000000" w:rsidDel="00000000" w:rsidP="00000000" w:rsidRDefault="00000000" w:rsidRPr="00000000" w14:paraId="000006EB">
      <w:pPr>
        <w:numPr>
          <w:ilvl w:val="2"/>
          <w:numId w:val="84"/>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Giá gốc và giá khuyến mãi</w:t>
      </w:r>
      <w:r w:rsidDel="00000000" w:rsidR="00000000" w:rsidRPr="00000000">
        <w:rPr>
          <w:rFonts w:ascii="Times New Roman" w:cs="Times New Roman" w:eastAsia="Times New Roman" w:hAnsi="Times New Roman"/>
          <w:sz w:val="26"/>
          <w:szCs w:val="26"/>
          <w:rtl w:val="0"/>
        </w:rPr>
        <w:t xml:space="preserve">: Để khách hàng có thể nhận biết mức tiết kiệm.</w:t>
      </w:r>
    </w:p>
    <w:p w:rsidR="00000000" w:rsidDel="00000000" w:rsidP="00000000" w:rsidRDefault="00000000" w:rsidRPr="00000000" w14:paraId="000006EC">
      <w:pPr>
        <w:numPr>
          <w:ilvl w:val="2"/>
          <w:numId w:val="84"/>
        </w:numPr>
        <w:spacing w:after="24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Hình ảnh sản phẩm</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ED">
      <w:pPr>
        <w:keepNext w:val="0"/>
        <w:keepLines w:val="0"/>
        <w:spacing w:after="80" w:before="2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5.1.6. Sidebar</w:t>
      </w:r>
    </w:p>
    <w:p w:rsidR="00000000" w:rsidDel="00000000" w:rsidP="00000000" w:rsidRDefault="00000000" w:rsidRPr="00000000" w14:paraId="000006EE">
      <w:pPr>
        <w:numPr>
          <w:ilvl w:val="0"/>
          <w:numId w:val="114"/>
        </w:numPr>
        <w:spacing w:after="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Danh mục sản phẩm</w:t>
      </w:r>
      <w:r w:rsidDel="00000000" w:rsidR="00000000" w:rsidRPr="00000000">
        <w:rPr>
          <w:rFonts w:ascii="Times New Roman" w:cs="Times New Roman" w:eastAsia="Times New Roman" w:hAnsi="Times New Roman"/>
          <w:sz w:val="26"/>
          <w:szCs w:val="26"/>
          <w:rtl w:val="0"/>
        </w:rPr>
        <w:t xml:space="preserve">: Cung cấp các danh mục để người dùng dễ dàng tìm kiếm sản phẩm theo loại (Quần, Áo, Giày, Phụ kiện).</w:t>
      </w:r>
    </w:p>
    <w:p w:rsidR="00000000" w:rsidDel="00000000" w:rsidP="00000000" w:rsidRDefault="00000000" w:rsidRPr="00000000" w14:paraId="000006EF">
      <w:pPr>
        <w:numPr>
          <w:ilvl w:val="0"/>
          <w:numId w:val="114"/>
        </w:numPr>
        <w:spacing w:after="0"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Bộ lọc</w:t>
      </w:r>
      <w:r w:rsidDel="00000000" w:rsidR="00000000" w:rsidRPr="00000000">
        <w:rPr>
          <w:rFonts w:ascii="Times New Roman" w:cs="Times New Roman" w:eastAsia="Times New Roman" w:hAnsi="Times New Roman"/>
          <w:sz w:val="26"/>
          <w:szCs w:val="26"/>
          <w:rtl w:val="0"/>
        </w:rPr>
        <w:t xml:space="preserve">: Cho phép khách hàng lọc sản phẩm theo:</w:t>
      </w:r>
    </w:p>
    <w:p w:rsidR="00000000" w:rsidDel="00000000" w:rsidP="00000000" w:rsidRDefault="00000000" w:rsidRPr="00000000" w14:paraId="000006F0">
      <w:pPr>
        <w:numPr>
          <w:ilvl w:val="1"/>
          <w:numId w:val="114"/>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 S, M, L, XL.</w:t>
      </w:r>
    </w:p>
    <w:p w:rsidR="00000000" w:rsidDel="00000000" w:rsidP="00000000" w:rsidRDefault="00000000" w:rsidRPr="00000000" w14:paraId="000006F1">
      <w:pPr>
        <w:numPr>
          <w:ilvl w:val="1"/>
          <w:numId w:val="114"/>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Màu sắc: Đỏ, Xanh, Vàng, Đen.</w:t>
      </w:r>
    </w:p>
    <w:p w:rsidR="00000000" w:rsidDel="00000000" w:rsidP="00000000" w:rsidRDefault="00000000" w:rsidRPr="00000000" w14:paraId="000006F2">
      <w:pPr>
        <w:numPr>
          <w:ilvl w:val="1"/>
          <w:numId w:val="114"/>
        </w:numPr>
        <w:spacing w:after="24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Dưới 300.000 VNĐ, 300.000 - 600.000 VNĐ, Trên 600.000 VNĐ.</w:t>
      </w:r>
    </w:p>
    <w:p w:rsidR="00000000" w:rsidDel="00000000" w:rsidP="00000000" w:rsidRDefault="00000000" w:rsidRPr="00000000" w14:paraId="000006F3">
      <w:pPr>
        <w:keepNext w:val="0"/>
        <w:keepLines w:val="0"/>
        <w:spacing w:after="80" w:before="2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5.1.7. Footer</w:t>
      </w:r>
    </w:p>
    <w:p w:rsidR="00000000" w:rsidDel="00000000" w:rsidP="00000000" w:rsidRDefault="00000000" w:rsidRPr="00000000" w14:paraId="000006F4">
      <w:pPr>
        <w:numPr>
          <w:ilvl w:val="0"/>
          <w:numId w:val="93"/>
        </w:numPr>
        <w:spacing w:after="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Thông tin liên hệ</w:t>
      </w:r>
      <w:r w:rsidDel="00000000" w:rsidR="00000000" w:rsidRPr="00000000">
        <w:rPr>
          <w:rFonts w:ascii="Times New Roman" w:cs="Times New Roman" w:eastAsia="Times New Roman" w:hAnsi="Times New Roman"/>
          <w:sz w:val="26"/>
          <w:szCs w:val="26"/>
          <w:rtl w:val="0"/>
        </w:rPr>
        <w:t xml:space="preserve">: Cung cấp địa chỉ, số điện thoại và email hỗ trợ.</w:t>
      </w:r>
    </w:p>
    <w:p w:rsidR="00000000" w:rsidDel="00000000" w:rsidP="00000000" w:rsidRDefault="00000000" w:rsidRPr="00000000" w14:paraId="000006F5">
      <w:pPr>
        <w:numPr>
          <w:ilvl w:val="0"/>
          <w:numId w:val="93"/>
        </w:numPr>
        <w:spacing w:after="0"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Liên kết mạng xã hội</w:t>
      </w:r>
      <w:r w:rsidDel="00000000" w:rsidR="00000000" w:rsidRPr="00000000">
        <w:rPr>
          <w:rFonts w:ascii="Times New Roman" w:cs="Times New Roman" w:eastAsia="Times New Roman" w:hAnsi="Times New Roman"/>
          <w:sz w:val="26"/>
          <w:szCs w:val="26"/>
          <w:rtl w:val="0"/>
        </w:rPr>
        <w:t xml:space="preserve">: Biểu tượng và liên kết đến các trang mạng xã hội như Facebook, Instagram, Twitter.</w:t>
      </w:r>
    </w:p>
    <w:p w:rsidR="00000000" w:rsidDel="00000000" w:rsidP="00000000" w:rsidRDefault="00000000" w:rsidRPr="00000000" w14:paraId="000006F6">
      <w:pPr>
        <w:numPr>
          <w:ilvl w:val="0"/>
          <w:numId w:val="93"/>
        </w:numPr>
        <w:spacing w:after="240"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Liên kết khác</w:t>
      </w:r>
      <w:r w:rsidDel="00000000" w:rsidR="00000000" w:rsidRPr="00000000">
        <w:rPr>
          <w:rFonts w:ascii="Times New Roman" w:cs="Times New Roman" w:eastAsia="Times New Roman" w:hAnsi="Times New Roman"/>
          <w:sz w:val="26"/>
          <w:szCs w:val="26"/>
          <w:rtl w:val="0"/>
        </w:rPr>
        <w:t xml:space="preserve">: Bao gồm các liên kết đến các trang như Giới thiệu, Chính sách bảo mật và Điều khoản dịch vụ.</w:t>
      </w:r>
    </w:p>
    <w:p w:rsidR="00000000" w:rsidDel="00000000" w:rsidP="00000000" w:rsidRDefault="00000000" w:rsidRPr="00000000" w14:paraId="000006F7">
      <w:pPr>
        <w:keepNext w:val="0"/>
        <w:keepLines w:val="0"/>
        <w:spacing w:after="80" w:before="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5.1.8. Tiêu chí sắp xếp sản phẩm</w:t>
      </w:r>
    </w:p>
    <w:p w:rsidR="00000000" w:rsidDel="00000000" w:rsidP="00000000" w:rsidRDefault="00000000" w:rsidRPr="00000000" w14:paraId="000006F8">
      <w:pPr>
        <w:numPr>
          <w:ilvl w:val="0"/>
          <w:numId w:val="73"/>
        </w:numPr>
        <w:spacing w:after="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Theo độ phổ biến</w:t>
      </w:r>
      <w:r w:rsidDel="00000000" w:rsidR="00000000" w:rsidRPr="00000000">
        <w:rPr>
          <w:rFonts w:ascii="Times New Roman" w:cs="Times New Roman" w:eastAsia="Times New Roman" w:hAnsi="Times New Roman"/>
          <w:sz w:val="26"/>
          <w:szCs w:val="26"/>
          <w:rtl w:val="0"/>
        </w:rPr>
        <w:t xml:space="preserve">: Các sản phẩm được khách hàng ưa chuộng nhất.</w:t>
      </w:r>
    </w:p>
    <w:p w:rsidR="00000000" w:rsidDel="00000000" w:rsidP="00000000" w:rsidRDefault="00000000" w:rsidRPr="00000000" w14:paraId="000006F9">
      <w:pPr>
        <w:numPr>
          <w:ilvl w:val="0"/>
          <w:numId w:val="73"/>
        </w:numPr>
        <w:spacing w:after="0"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Theo đánh giá</w:t>
      </w:r>
      <w:r w:rsidDel="00000000" w:rsidR="00000000" w:rsidRPr="00000000">
        <w:rPr>
          <w:rFonts w:ascii="Times New Roman" w:cs="Times New Roman" w:eastAsia="Times New Roman" w:hAnsi="Times New Roman"/>
          <w:sz w:val="26"/>
          <w:szCs w:val="26"/>
          <w:rtl w:val="0"/>
        </w:rPr>
        <w:t xml:space="preserve">: Sản phẩm có đánh giá cao từ người dùng sẽ được ưu tiên hiển thị.</w:t>
      </w:r>
    </w:p>
    <w:p w:rsidR="00000000" w:rsidDel="00000000" w:rsidP="00000000" w:rsidRDefault="00000000" w:rsidRPr="00000000" w14:paraId="000006FA">
      <w:pPr>
        <w:numPr>
          <w:ilvl w:val="0"/>
          <w:numId w:val="73"/>
        </w:numPr>
        <w:spacing w:after="240"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Theo giá</w:t>
      </w:r>
      <w:r w:rsidDel="00000000" w:rsidR="00000000" w:rsidRPr="00000000">
        <w:rPr>
          <w:rFonts w:ascii="Times New Roman" w:cs="Times New Roman" w:eastAsia="Times New Roman" w:hAnsi="Times New Roman"/>
          <w:sz w:val="26"/>
          <w:szCs w:val="26"/>
          <w:rtl w:val="0"/>
        </w:rPr>
        <w:t xml:space="preserve">: Khách hàng có thể chọn xem sản phẩm theo giá từ thấp đến cao hoặc ngược lại.</w:t>
      </w:r>
    </w:p>
    <w:p w:rsidR="00000000" w:rsidDel="00000000" w:rsidP="00000000" w:rsidRDefault="00000000" w:rsidRPr="00000000" w14:paraId="000006FB">
      <w:pPr>
        <w:pBdr>
          <w:top w:space="0" w:sz="0" w:val="nil"/>
          <w:left w:space="0" w:sz="0" w:val="nil"/>
          <w:bottom w:space="0" w:sz="0" w:val="nil"/>
          <w:right w:space="0" w:sz="0" w:val="nil"/>
          <w:between w:space="0" w:sz="0" w:val="nil"/>
        </w:pBd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C">
      <w:pPr>
        <w:pStyle w:val="Heading3"/>
        <w:rPr>
          <w:rFonts w:ascii="Times New Roman" w:cs="Times New Roman" w:eastAsia="Times New Roman" w:hAnsi="Times New Roman"/>
          <w:color w:val="000000"/>
          <w:sz w:val="30"/>
          <w:szCs w:val="30"/>
        </w:rPr>
      </w:pPr>
      <w:bookmarkStart w:colFirst="0" w:colLast="0" w:name="_heading=h.2xcytpi" w:id="22"/>
      <w:bookmarkEnd w:id="22"/>
      <w:r w:rsidDel="00000000" w:rsidR="00000000" w:rsidRPr="00000000">
        <w:rPr>
          <w:rFonts w:ascii="Times New Roman" w:cs="Times New Roman" w:eastAsia="Times New Roman" w:hAnsi="Times New Roman"/>
          <w:color w:val="000000"/>
          <w:sz w:val="30"/>
          <w:szCs w:val="30"/>
          <w:rtl w:val="0"/>
        </w:rPr>
        <w:t xml:space="preserve">5.2. Liên hệ</w:t>
      </w:r>
    </w:p>
    <w:p w:rsidR="00000000" w:rsidDel="00000000" w:rsidP="00000000" w:rsidRDefault="00000000" w:rsidRPr="00000000" w14:paraId="000006FD">
      <w:pPr>
        <w:jc w:val="center"/>
        <w:rPr/>
      </w:pPr>
      <w:r w:rsidDel="00000000" w:rsidR="00000000" w:rsidRPr="00000000">
        <w:rPr>
          <w:rtl w:val="0"/>
        </w:rPr>
      </w:r>
    </w:p>
    <w:p w:rsidR="00000000" w:rsidDel="00000000" w:rsidP="00000000" w:rsidRDefault="00000000" w:rsidRPr="00000000" w14:paraId="000006FE">
      <w:pPr>
        <w:jc w:val="center"/>
        <w:rPr/>
      </w:pPr>
      <w:r w:rsidDel="00000000" w:rsidR="00000000" w:rsidRPr="00000000">
        <w:rPr/>
        <w:drawing>
          <wp:inline distB="114300" distT="114300" distL="114300" distR="114300">
            <wp:extent cx="5106825" cy="2610617"/>
            <wp:effectExtent b="0" l="0" r="0" t="0"/>
            <wp:docPr id="262" name="image129.png"/>
            <a:graphic>
              <a:graphicData uri="http://schemas.openxmlformats.org/drawingml/2006/picture">
                <pic:pic>
                  <pic:nvPicPr>
                    <pic:cNvPr id="0" name="image129.png"/>
                    <pic:cNvPicPr preferRelativeResize="0"/>
                  </pic:nvPicPr>
                  <pic:blipFill>
                    <a:blip r:embed="rId11"/>
                    <a:srcRect b="0" l="0" r="0" t="0"/>
                    <a:stretch>
                      <a:fillRect/>
                    </a:stretch>
                  </pic:blipFill>
                  <pic:spPr>
                    <a:xfrm>
                      <a:off x="0" y="0"/>
                      <a:ext cx="5106825" cy="2610617"/>
                    </a:xfrm>
                    <a:prstGeom prst="rect"/>
                    <a:ln/>
                  </pic:spPr>
                </pic:pic>
              </a:graphicData>
            </a:graphic>
          </wp:inline>
        </w:drawing>
      </w:r>
      <w:r w:rsidDel="00000000" w:rsidR="00000000" w:rsidRPr="00000000">
        <w:rPr>
          <w:rtl w:val="0"/>
        </w:rPr>
      </w:r>
    </w:p>
    <w:p w:rsidR="00000000" w:rsidDel="00000000" w:rsidP="00000000" w:rsidRDefault="00000000" w:rsidRPr="00000000" w14:paraId="000006FF">
      <w:pPr>
        <w:jc w:val="center"/>
        <w:rPr/>
      </w:pPr>
      <w:r w:rsidDel="00000000" w:rsidR="00000000" w:rsidRPr="00000000">
        <w:rPr/>
        <w:drawing>
          <wp:inline distB="114300" distT="114300" distL="114300" distR="114300">
            <wp:extent cx="4778213" cy="2552700"/>
            <wp:effectExtent b="0" l="0" r="0" t="0"/>
            <wp:docPr id="265" name="image115.png"/>
            <a:graphic>
              <a:graphicData uri="http://schemas.openxmlformats.org/drawingml/2006/picture">
                <pic:pic>
                  <pic:nvPicPr>
                    <pic:cNvPr id="0" name="image115.png"/>
                    <pic:cNvPicPr preferRelativeResize="0"/>
                  </pic:nvPicPr>
                  <pic:blipFill>
                    <a:blip r:embed="rId12"/>
                    <a:srcRect b="0" l="0" r="0" t="0"/>
                    <a:stretch>
                      <a:fillRect/>
                    </a:stretch>
                  </pic:blipFill>
                  <pic:spPr>
                    <a:xfrm>
                      <a:off x="0" y="0"/>
                      <a:ext cx="4778213"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jc w:val="center"/>
        <w:rPr/>
      </w:pPr>
      <w:r w:rsidDel="00000000" w:rsidR="00000000" w:rsidRPr="00000000">
        <w:rPr>
          <w:rtl w:val="0"/>
        </w:rPr>
      </w:r>
    </w:p>
    <w:p w:rsidR="00000000" w:rsidDel="00000000" w:rsidP="00000000" w:rsidRDefault="00000000" w:rsidRPr="00000000" w14:paraId="00000701">
      <w:pPr>
        <w:pBdr>
          <w:top w:space="0" w:sz="0" w:val="nil"/>
          <w:left w:space="0" w:sz="0" w:val="nil"/>
          <w:bottom w:space="0" w:sz="0" w:val="nil"/>
          <w:right w:space="0" w:sz="0" w:val="nil"/>
          <w:between w:space="0" w:sz="0" w:val="nil"/>
        </w:pBd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2: Trang liên hệ</w:t>
      </w:r>
    </w:p>
    <w:p w:rsidR="00000000" w:rsidDel="00000000" w:rsidP="00000000" w:rsidRDefault="00000000" w:rsidRPr="00000000" w14:paraId="00000702">
      <w:pPr>
        <w:pBdr>
          <w:top w:space="0" w:sz="0" w:val="nil"/>
          <w:left w:space="0" w:sz="0" w:val="nil"/>
          <w:bottom w:space="0" w:sz="0" w:val="nil"/>
          <w:right w:space="0" w:sz="0" w:val="nil"/>
          <w:between w:space="0" w:sz="0" w:val="nil"/>
        </w:pBd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2020725" cy="1871042"/>
            <wp:effectExtent b="0" l="0" r="0" t="0"/>
            <wp:docPr id="264" name="image120.png"/>
            <a:graphic>
              <a:graphicData uri="http://schemas.openxmlformats.org/drawingml/2006/picture">
                <pic:pic>
                  <pic:nvPicPr>
                    <pic:cNvPr id="0" name="image120.png"/>
                    <pic:cNvPicPr preferRelativeResize="0"/>
                  </pic:nvPicPr>
                  <pic:blipFill>
                    <a:blip r:embed="rId13"/>
                    <a:srcRect b="0" l="0" r="0" t="0"/>
                    <a:stretch>
                      <a:fillRect/>
                    </a:stretch>
                  </pic:blipFill>
                  <pic:spPr>
                    <a:xfrm>
                      <a:off x="0" y="0"/>
                      <a:ext cx="2020725" cy="1871042"/>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pBdr>
          <w:top w:space="0" w:sz="0" w:val="nil"/>
          <w:left w:space="0" w:sz="0" w:val="nil"/>
          <w:bottom w:space="0" w:sz="0" w:val="nil"/>
          <w:right w:space="0" w:sz="0" w:val="nil"/>
          <w:between w:space="0" w:sz="0" w:val="nil"/>
        </w:pBd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3824288" cy="1835912"/>
            <wp:effectExtent b="0" l="0" r="0" t="0"/>
            <wp:docPr id="267" name="image122.png"/>
            <a:graphic>
              <a:graphicData uri="http://schemas.openxmlformats.org/drawingml/2006/picture">
                <pic:pic>
                  <pic:nvPicPr>
                    <pic:cNvPr id="0" name="image122.png"/>
                    <pic:cNvPicPr preferRelativeResize="0"/>
                  </pic:nvPicPr>
                  <pic:blipFill>
                    <a:blip r:embed="rId14"/>
                    <a:srcRect b="0" l="0" r="0" t="0"/>
                    <a:stretch>
                      <a:fillRect/>
                    </a:stretch>
                  </pic:blipFill>
                  <pic:spPr>
                    <a:xfrm>
                      <a:off x="0" y="0"/>
                      <a:ext cx="3824288" cy="1835912"/>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8"/>
          <w:szCs w:val="28"/>
          <w:rtl w:val="0"/>
        </w:rPr>
        <w:t xml:space="preserve">Hình 3: Kết quả gửi liên hệ</w:t>
      </w:r>
      <w:r w:rsidDel="00000000" w:rsidR="00000000" w:rsidRPr="00000000">
        <w:rPr>
          <w:rtl w:val="0"/>
        </w:rPr>
      </w:r>
    </w:p>
    <w:p w:rsidR="00000000" w:rsidDel="00000000" w:rsidP="00000000" w:rsidRDefault="00000000" w:rsidRPr="00000000" w14:paraId="0000070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Trang:</w:t>
      </w:r>
    </w:p>
    <w:p w:rsidR="00000000" w:rsidDel="00000000" w:rsidP="00000000" w:rsidRDefault="00000000" w:rsidRPr="00000000" w14:paraId="00000706">
      <w:pPr>
        <w:spacing w:after="240" w:befor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Header:</w:t>
      </w:r>
      <w:r w:rsidDel="00000000" w:rsidR="00000000" w:rsidRPr="00000000">
        <w:rPr>
          <w:rFonts w:ascii="Times New Roman" w:cs="Times New Roman" w:eastAsia="Times New Roman" w:hAnsi="Times New Roman"/>
          <w:sz w:val="26"/>
          <w:szCs w:val="26"/>
          <w:rtl w:val="0"/>
        </w:rPr>
        <w:t xml:space="preserve"> Bao gồm logo ở góc trên bên trái và menu navigation bao gồm các tab như Home, Shop, Blog, Page, About, và Contact.</w:t>
      </w:r>
    </w:p>
    <w:p w:rsidR="00000000" w:rsidDel="00000000" w:rsidP="00000000" w:rsidRDefault="00000000" w:rsidRPr="00000000" w14:paraId="00000707">
      <w:pPr>
        <w:spacing w:after="240" w:befor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Breadcrumb:</w:t>
      </w:r>
      <w:r w:rsidDel="00000000" w:rsidR="00000000" w:rsidRPr="00000000">
        <w:rPr>
          <w:rFonts w:ascii="Times New Roman" w:cs="Times New Roman" w:eastAsia="Times New Roman" w:hAnsi="Times New Roman"/>
          <w:sz w:val="26"/>
          <w:szCs w:val="26"/>
          <w:rtl w:val="0"/>
        </w:rPr>
        <w:t xml:space="preserve"> Đường dẫn hiện tại đến trang ("Home &gt; Contact Us") giúp người dùng biết họ đang ở đâu trên website.</w:t>
      </w:r>
    </w:p>
    <w:p w:rsidR="00000000" w:rsidDel="00000000" w:rsidP="00000000" w:rsidRDefault="00000000" w:rsidRPr="00000000" w14:paraId="00000708">
      <w:pPr>
        <w:spacing w:after="240" w:before="240" w:lineRule="auto"/>
        <w:ind w:left="3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Sidebar Contact Info:</w:t>
      </w:r>
    </w:p>
    <w:p w:rsidR="00000000" w:rsidDel="00000000" w:rsidP="00000000" w:rsidRDefault="00000000" w:rsidRPr="00000000" w14:paraId="00000709">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Địa chỉ ("81 Đ. Cách Mạng Tháng 8, Phường 7,</w:t>
        <w:br w:type="textWrapping"/>
        <w:t xml:space="preserve">  Quận 1, Hồ Chí Minh 700000, Việt Nam").</w:t>
      </w:r>
    </w:p>
    <w:p w:rsidR="00000000" w:rsidDel="00000000" w:rsidP="00000000" w:rsidRDefault="00000000" w:rsidRPr="00000000" w14:paraId="0000070A">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Giờ mở cửa ("Cả Ngày").</w:t>
      </w:r>
    </w:p>
    <w:p w:rsidR="00000000" w:rsidDel="00000000" w:rsidP="00000000" w:rsidRDefault="00000000" w:rsidRPr="00000000" w14:paraId="0000070B">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Số điện thoại liên hệ ("0917256539").</w:t>
      </w:r>
    </w:p>
    <w:p w:rsidR="00000000" w:rsidDel="00000000" w:rsidP="00000000" w:rsidRDefault="00000000" w:rsidRPr="00000000" w14:paraId="0000070C">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Khung nhỏ hiển thị hình ảnh và một vài dòng văn bản có thể thay đổi (ký hiệu "+", "-").</w:t>
      </w:r>
    </w:p>
    <w:p w:rsidR="00000000" w:rsidDel="00000000" w:rsidP="00000000" w:rsidRDefault="00000000" w:rsidRPr="00000000" w14:paraId="0000070D">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Đầu vào:</w:t>
      </w:r>
    </w:p>
    <w:p w:rsidR="00000000" w:rsidDel="00000000" w:rsidP="00000000" w:rsidRDefault="00000000" w:rsidRPr="00000000" w14:paraId="0000070E">
      <w:pPr>
        <w:spacing w:after="240" w:befor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Name:</w:t>
      </w:r>
      <w:r w:rsidDel="00000000" w:rsidR="00000000" w:rsidRPr="00000000">
        <w:rPr>
          <w:rFonts w:ascii="Times New Roman" w:cs="Times New Roman" w:eastAsia="Times New Roman" w:hAnsi="Times New Roman"/>
          <w:sz w:val="26"/>
          <w:szCs w:val="26"/>
          <w:rtl w:val="0"/>
        </w:rPr>
        <w:t xml:space="preserve"> Trường nhập tên của người gửi.</w:t>
      </w:r>
    </w:p>
    <w:p w:rsidR="00000000" w:rsidDel="00000000" w:rsidP="00000000" w:rsidRDefault="00000000" w:rsidRPr="00000000" w14:paraId="0000070F">
      <w:pPr>
        <w:spacing w:after="240" w:befor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Subject:</w:t>
      </w:r>
      <w:r w:rsidDel="00000000" w:rsidR="00000000" w:rsidRPr="00000000">
        <w:rPr>
          <w:rFonts w:ascii="Times New Roman" w:cs="Times New Roman" w:eastAsia="Times New Roman" w:hAnsi="Times New Roman"/>
          <w:sz w:val="26"/>
          <w:szCs w:val="26"/>
          <w:rtl w:val="0"/>
        </w:rPr>
        <w:t xml:space="preserve"> Trường nhập chủ đề của email.</w:t>
      </w:r>
    </w:p>
    <w:p w:rsidR="00000000" w:rsidDel="00000000" w:rsidP="00000000" w:rsidRDefault="00000000" w:rsidRPr="00000000" w14:paraId="00000710">
      <w:pPr>
        <w:spacing w:after="240" w:befor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Your Message:</w:t>
      </w:r>
      <w:r w:rsidDel="00000000" w:rsidR="00000000" w:rsidRPr="00000000">
        <w:rPr>
          <w:rFonts w:ascii="Times New Roman" w:cs="Times New Roman" w:eastAsia="Times New Roman" w:hAnsi="Times New Roman"/>
          <w:sz w:val="26"/>
          <w:szCs w:val="26"/>
          <w:rtl w:val="0"/>
        </w:rPr>
        <w:t xml:space="preserve"> Trường nhập nội dung tin nhắn lớn.</w:t>
      </w:r>
    </w:p>
    <w:p w:rsidR="00000000" w:rsidDel="00000000" w:rsidP="00000000" w:rsidRDefault="00000000" w:rsidRPr="00000000" w14:paraId="00000711">
      <w:pPr>
        <w:spacing w:after="240" w:befor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Send Button:</w:t>
      </w:r>
      <w:r w:rsidDel="00000000" w:rsidR="00000000" w:rsidRPr="00000000">
        <w:rPr>
          <w:rFonts w:ascii="Times New Roman" w:cs="Times New Roman" w:eastAsia="Times New Roman" w:hAnsi="Times New Roman"/>
          <w:sz w:val="26"/>
          <w:szCs w:val="26"/>
          <w:rtl w:val="0"/>
        </w:rPr>
        <w:t xml:space="preserve"> Nút gửi tin nhắn.</w:t>
      </w:r>
    </w:p>
    <w:p w:rsidR="00000000" w:rsidDel="00000000" w:rsidP="00000000" w:rsidRDefault="00000000" w:rsidRPr="00000000" w14:paraId="00000712">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Cách Thực Hiện:</w:t>
      </w:r>
    </w:p>
    <w:p w:rsidR="00000000" w:rsidDel="00000000" w:rsidP="00000000" w:rsidRDefault="00000000" w:rsidRPr="00000000" w14:paraId="00000713">
      <w:pPr>
        <w:spacing w:after="240" w:befor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Người dùng nhập thông tin vào các trường và nhấn "SEND MESSAGE".</w:t>
      </w:r>
    </w:p>
    <w:p w:rsidR="00000000" w:rsidDel="00000000" w:rsidP="00000000" w:rsidRDefault="00000000" w:rsidRPr="00000000" w14:paraId="00000714">
      <w:pPr>
        <w:spacing w:after="240" w:befor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Thông tin sẽ được gửi đến server thông qua một yêu cầu POST.</w:t>
      </w:r>
    </w:p>
    <w:p w:rsidR="00000000" w:rsidDel="00000000" w:rsidP="00000000" w:rsidRDefault="00000000" w:rsidRPr="00000000" w14:paraId="00000715">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Đầu Ra:</w:t>
      </w:r>
    </w:p>
    <w:p w:rsidR="00000000" w:rsidDel="00000000" w:rsidP="00000000" w:rsidRDefault="00000000" w:rsidRPr="00000000" w14:paraId="00000716">
      <w:pPr>
        <w:spacing w:after="240"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Khi tin nhắn được gửi thành công, một thông báo "Bạn đã gửi thành công!" sẽ xuất hiện.</w:t>
      </w:r>
    </w:p>
    <w:p w:rsidR="00000000" w:rsidDel="00000000" w:rsidP="00000000" w:rsidRDefault="00000000" w:rsidRPr="00000000" w14:paraId="00000717">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 và Validation:</w:t>
      </w:r>
    </w:p>
    <w:p w:rsidR="00000000" w:rsidDel="00000000" w:rsidP="00000000" w:rsidRDefault="00000000" w:rsidRPr="00000000" w14:paraId="00000718">
      <w:pPr>
        <w:spacing w:after="240"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Name: Không được để trống, không dài quá 35 ký tự .</w:t>
      </w:r>
    </w:p>
    <w:p w:rsidR="00000000" w:rsidDel="00000000" w:rsidP="00000000" w:rsidRDefault="00000000" w:rsidRPr="00000000" w14:paraId="00000719">
      <w:pPr>
        <w:spacing w:after="240"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Subject và Your Message: Không được để trống. Có thể có validation về độ dài tối thiểu là 255.</w:t>
      </w:r>
    </w:p>
    <w:p w:rsidR="00000000" w:rsidDel="00000000" w:rsidP="00000000" w:rsidRDefault="00000000" w:rsidRPr="00000000" w14:paraId="0000071A">
      <w:pPr>
        <w:spacing w:after="240" w:befor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Nếu nhập sai hoặc thiếu thông tin, hiển thị thông báo lỗi cho người dùng và yêu cầu nhập lại.</w:t>
      </w:r>
    </w:p>
    <w:p w:rsidR="00000000" w:rsidDel="00000000" w:rsidP="00000000" w:rsidRDefault="00000000" w:rsidRPr="00000000" w14:paraId="0000071B">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2.1: Popup Thông Báo Gửi Thành Công</w:t>
      </w:r>
    </w:p>
    <w:p w:rsidR="00000000" w:rsidDel="00000000" w:rsidP="00000000" w:rsidRDefault="00000000" w:rsidRPr="00000000" w14:paraId="0000071C">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Đầu vào:</w:t>
      </w:r>
    </w:p>
    <w:p w:rsidR="00000000" w:rsidDel="00000000" w:rsidP="00000000" w:rsidRDefault="00000000" w:rsidRPr="00000000" w14:paraId="0000071D">
      <w:pPr>
        <w:spacing w:after="240" w:befor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Không có đầu vào từ người dùng, là kết quả trả về sau khi gửi email.</w:t>
      </w:r>
    </w:p>
    <w:p w:rsidR="00000000" w:rsidDel="00000000" w:rsidP="00000000" w:rsidRDefault="00000000" w:rsidRPr="00000000" w14:paraId="0000071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Thực Hiện:</w:t>
      </w:r>
    </w:p>
    <w:p w:rsidR="00000000" w:rsidDel="00000000" w:rsidP="00000000" w:rsidRDefault="00000000" w:rsidRPr="00000000" w14:paraId="0000071F">
      <w:pPr>
        <w:spacing w:after="240" w:befor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Popup tự động hiện ra sau khi email được gửi thành công.</w:t>
      </w:r>
    </w:p>
    <w:p w:rsidR="00000000" w:rsidDel="00000000" w:rsidP="00000000" w:rsidRDefault="00000000" w:rsidRPr="00000000" w14:paraId="0000072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p w:rsidR="00000000" w:rsidDel="00000000" w:rsidP="00000000" w:rsidRDefault="00000000" w:rsidRPr="00000000" w14:paraId="00000721">
      <w:pPr>
        <w:spacing w:after="240" w:befor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Thông báo "Bạn đã gửi thành công!"</w:t>
      </w:r>
    </w:p>
    <w:p w:rsidR="00000000" w:rsidDel="00000000" w:rsidP="00000000" w:rsidRDefault="00000000" w:rsidRPr="00000000" w14:paraId="00000722">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2.2: Admin Notifications for New Messages</w:t>
      </w:r>
    </w:p>
    <w:p w:rsidR="00000000" w:rsidDel="00000000" w:rsidP="00000000" w:rsidRDefault="00000000" w:rsidRPr="00000000" w14:paraId="00000723">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Đầu vào:</w:t>
      </w:r>
    </w:p>
    <w:p w:rsidR="00000000" w:rsidDel="00000000" w:rsidP="00000000" w:rsidRDefault="00000000" w:rsidRPr="00000000" w14:paraId="00000724">
      <w:pPr>
        <w:spacing w:after="240"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Thông tin từ cơ sở dữ liệu về các tin nhắn mới.</w:t>
      </w:r>
    </w:p>
    <w:p w:rsidR="00000000" w:rsidDel="00000000" w:rsidP="00000000" w:rsidRDefault="00000000" w:rsidRPr="00000000" w14:paraId="0000072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Thực Hiện:</w:t>
      </w:r>
    </w:p>
    <w:p w:rsidR="00000000" w:rsidDel="00000000" w:rsidP="00000000" w:rsidRDefault="00000000" w:rsidRPr="00000000" w14:paraId="00000726">
      <w:pPr>
        <w:spacing w:after="240"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Giao diện quản lý cho phép admin xem chi tiết và trả lời các tin nhắn.</w:t>
      </w:r>
    </w:p>
    <w:p w:rsidR="00000000" w:rsidDel="00000000" w:rsidP="00000000" w:rsidRDefault="00000000" w:rsidRPr="00000000" w14:paraId="00000727">
      <w:pPr>
        <w:spacing w:after="240"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Các tin nhắn được hiển thị trong một bảng với thông tin về người gửi và trạng thái.</w:t>
      </w:r>
    </w:p>
    <w:p w:rsidR="00000000" w:rsidDel="00000000" w:rsidP="00000000" w:rsidRDefault="00000000" w:rsidRPr="00000000" w14:paraId="00000728">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Đầu Ra:</w:t>
      </w:r>
    </w:p>
    <w:p w:rsidR="00000000" w:rsidDel="00000000" w:rsidP="00000000" w:rsidRDefault="00000000" w:rsidRPr="00000000" w14:paraId="00000729">
      <w:pPr>
        <w:spacing w:after="240"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Danh sách các tin nhắn để admin có thể quản lý và phản hồi.</w:t>
      </w:r>
    </w:p>
    <w:p w:rsidR="00000000" w:rsidDel="00000000" w:rsidP="00000000" w:rsidRDefault="00000000" w:rsidRPr="00000000" w14:paraId="0000072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Ràng Buộc và Validation:</w:t>
      </w:r>
    </w:p>
    <w:p w:rsidR="00000000" w:rsidDel="00000000" w:rsidP="00000000" w:rsidRDefault="00000000" w:rsidRPr="00000000" w14:paraId="0000072B">
      <w:pPr>
        <w:spacing w:after="240"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Đảm bảo rằng chỉ những admin đăng nhập mới có quyền truy cập vào phần này.</w:t>
      </w:r>
    </w:p>
    <w:p w:rsidR="00000000" w:rsidDel="00000000" w:rsidP="00000000" w:rsidRDefault="00000000" w:rsidRPr="00000000" w14:paraId="0000072C">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2.2: Admin của contact Mô Tả Trang Quản Lý Khách Hàng</w:t>
      </w:r>
    </w:p>
    <w:p w:rsidR="00000000" w:rsidDel="00000000" w:rsidP="00000000" w:rsidRDefault="00000000" w:rsidRPr="00000000" w14:paraId="0000072D">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Giao diện tổng quan:</w:t>
      </w:r>
    </w:p>
    <w:p w:rsidR="00000000" w:rsidDel="00000000" w:rsidP="00000000" w:rsidRDefault="00000000" w:rsidRPr="00000000" w14:paraId="0000072E">
      <w:pPr>
        <w:spacing w:after="240"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Sidebar Menu</w:t>
      </w:r>
      <w:r w:rsidDel="00000000" w:rsidR="00000000" w:rsidRPr="00000000">
        <w:rPr>
          <w:rFonts w:ascii="Times New Roman" w:cs="Times New Roman" w:eastAsia="Times New Roman" w:hAnsi="Times New Roman"/>
          <w:sz w:val="26"/>
          <w:szCs w:val="26"/>
          <w:rtl w:val="0"/>
        </w:rPr>
        <w:t xml:space="preserve">: Bên trái của màn hình có một sidebar menu với các mục như Trang tổng quan, Sản phẩm, Khách hàng, Đơn hàng, Doanh thu, và một nút trở về Trang chủ. Mỗi mục khi nhấp vào sẽ dẫn đến các chức năng quản lý tương ứng.</w:t>
      </w:r>
    </w:p>
    <w:p w:rsidR="00000000" w:rsidDel="00000000" w:rsidP="00000000" w:rsidRDefault="00000000" w:rsidRPr="00000000" w14:paraId="0000072F">
      <w:pPr>
        <w:spacing w:after="240"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Logo</w:t>
      </w:r>
      <w:r w:rsidDel="00000000" w:rsidR="00000000" w:rsidRPr="00000000">
        <w:rPr>
          <w:rFonts w:ascii="Times New Roman" w:cs="Times New Roman" w:eastAsia="Times New Roman" w:hAnsi="Times New Roman"/>
          <w:sz w:val="26"/>
          <w:szCs w:val="26"/>
          <w:rtl w:val="0"/>
        </w:rPr>
        <w:t xml:space="preserve">: Đặt ở trên cùng bên trái, đại diện cho thương hiệu hoặc công ty.</w:t>
      </w:r>
    </w:p>
    <w:p w:rsidR="00000000" w:rsidDel="00000000" w:rsidP="00000000" w:rsidRDefault="00000000" w:rsidRPr="00000000" w14:paraId="00000730">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Chức năng tìm kiếm:</w:t>
      </w:r>
    </w:p>
    <w:p w:rsidR="00000000" w:rsidDel="00000000" w:rsidP="00000000" w:rsidRDefault="00000000" w:rsidRPr="00000000" w14:paraId="00000731">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6"/>
          <w:szCs w:val="26"/>
          <w:rtl w:val="0"/>
        </w:rPr>
        <w:t xml:space="preserve">Thanh tìm kiếm</w:t>
      </w:r>
      <w:r w:rsidDel="00000000" w:rsidR="00000000" w:rsidRPr="00000000">
        <w:rPr>
          <w:rFonts w:ascii="Times New Roman" w:cs="Times New Roman" w:eastAsia="Times New Roman" w:hAnsi="Times New Roman"/>
          <w:sz w:val="26"/>
          <w:szCs w:val="26"/>
          <w:rtl w:val="0"/>
        </w:rPr>
        <w:t xml:space="preserve">: Cho phép admin nhập tên hoặc email của khách hàng để tìm kiếm thông tin nhanh chóng. Có thể lọc tìm kiếm theo các tiêu chí khác nhau qua một menu dropdown (ví dụ: Tất cả, Đang hoạt động, v.v.).</w:t>
      </w:r>
    </w:p>
    <w:p w:rsidR="00000000" w:rsidDel="00000000" w:rsidP="00000000" w:rsidRDefault="00000000" w:rsidRPr="00000000" w14:paraId="00000732">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Bảng thông tin khách hàng:</w:t>
      </w:r>
    </w:p>
    <w:p w:rsidR="00000000" w:rsidDel="00000000" w:rsidP="00000000" w:rsidRDefault="00000000" w:rsidRPr="00000000" w14:paraId="00000733">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6"/>
          <w:szCs w:val="26"/>
          <w:rtl w:val="0"/>
        </w:rPr>
        <w:t xml:space="preserve">Hiển thị thông tin</w:t>
      </w:r>
      <w:r w:rsidDel="00000000" w:rsidR="00000000" w:rsidRPr="00000000">
        <w:rPr>
          <w:rFonts w:ascii="Times New Roman" w:cs="Times New Roman" w:eastAsia="Times New Roman" w:hAnsi="Times New Roman"/>
          <w:sz w:val="26"/>
          <w:szCs w:val="26"/>
          <w:rtl w:val="0"/>
        </w:rPr>
        <w:t xml:space="preserve">: Bảng hiển thị danh sách khách hàng với thông tin cơ bản như tên và email. Mỗi hàng có thể có một nút hoặc liên kết để xem chi tiết hơn hoặc thực hiện các tác vụ như chỉnh sửa hoặc xóa.</w:t>
      </w:r>
    </w:p>
    <w:p w:rsidR="00000000" w:rsidDel="00000000" w:rsidP="00000000" w:rsidRDefault="00000000" w:rsidRPr="00000000" w14:paraId="00000734">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Chức năng phản hồi qua email:</w:t>
      </w:r>
    </w:p>
    <w:p w:rsidR="00000000" w:rsidDel="00000000" w:rsidP="00000000" w:rsidRDefault="00000000" w:rsidRPr="00000000" w14:paraId="00000735">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6"/>
          <w:szCs w:val="26"/>
          <w:rtl w:val="0"/>
        </w:rPr>
        <w:t xml:space="preserve">Gửi sự góp ý của khách hàng</w:t>
      </w:r>
      <w:r w:rsidDel="00000000" w:rsidR="00000000" w:rsidRPr="00000000">
        <w:rPr>
          <w:rFonts w:ascii="Times New Roman" w:cs="Times New Roman" w:eastAsia="Times New Roman" w:hAnsi="Times New Roman"/>
          <w:sz w:val="26"/>
          <w:szCs w:val="26"/>
          <w:rtl w:val="0"/>
        </w:rPr>
        <w:t xml:space="preserve">: Khách hàng có thể đã gửi phản hồi hoặc góp ý qua một biểu mẫu liên hệ được tích hợp trên website.</w:t>
      </w:r>
    </w:p>
    <w:p w:rsidR="00000000" w:rsidDel="00000000" w:rsidP="00000000" w:rsidRDefault="00000000" w:rsidRPr="00000000" w14:paraId="00000736">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6"/>
          <w:szCs w:val="26"/>
          <w:rtl w:val="0"/>
        </w:rPr>
        <w:t xml:space="preserve">Nhận và trả lời phản hồi</w:t>
      </w:r>
      <w:r w:rsidDel="00000000" w:rsidR="00000000" w:rsidRPr="00000000">
        <w:rPr>
          <w:rFonts w:ascii="Times New Roman" w:cs="Times New Roman" w:eastAsia="Times New Roman" w:hAnsi="Times New Roman"/>
          <w:sz w:val="26"/>
          <w:szCs w:val="26"/>
          <w:rtl w:val="0"/>
        </w:rPr>
        <w:t xml:space="preserve">: Admin nhận được các phản hồi này trong giao diện này và có thể trả lời trực tiếp qua email từ giao diện quản lý. Có thể có một chức năng cho phép admin soạn thảo và gửi email ngay lập tức đến địa chỉ email của khách hàng.</w:t>
      </w:r>
    </w:p>
    <w:p w:rsidR="00000000" w:rsidDel="00000000" w:rsidP="00000000" w:rsidRDefault="00000000" w:rsidRPr="00000000" w14:paraId="00000737">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Quy Trình Xử Lý Phản Hồi</w:t>
      </w:r>
    </w:p>
    <w:p w:rsidR="00000000" w:rsidDel="00000000" w:rsidP="00000000" w:rsidRDefault="00000000" w:rsidRPr="00000000" w14:paraId="0000073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w:t>
      </w:r>
      <w:r w:rsidDel="00000000" w:rsidR="00000000" w:rsidRPr="00000000">
        <w:rPr>
          <w:rFonts w:ascii="Times New Roman" w:cs="Times New Roman" w:eastAsia="Times New Roman" w:hAnsi="Times New Roman"/>
          <w:b w:val="1"/>
          <w:sz w:val="26"/>
          <w:szCs w:val="26"/>
          <w:rtl w:val="0"/>
        </w:rPr>
        <w:t xml:space="preserve">Nhận Phản Hồi</w:t>
      </w:r>
      <w:r w:rsidDel="00000000" w:rsidR="00000000" w:rsidRPr="00000000">
        <w:rPr>
          <w:rFonts w:ascii="Times New Roman" w:cs="Times New Roman" w:eastAsia="Times New Roman" w:hAnsi="Times New Roman"/>
          <w:sz w:val="26"/>
          <w:szCs w:val="26"/>
          <w:rtl w:val="0"/>
        </w:rPr>
        <w:t xml:space="preserve">: Phản hồi từ khách hàng được thu thập và hiển thị trong một phần của trang admin, có thể là dưới dạng thông báo hoặc mục riêng trong sidebar.</w:t>
      </w:r>
    </w:p>
    <w:p w:rsidR="00000000" w:rsidDel="00000000" w:rsidP="00000000" w:rsidRDefault="00000000" w:rsidRPr="00000000" w14:paraId="00000739">
      <w:pPr>
        <w:keepNext w:val="0"/>
        <w:keepLines w:val="0"/>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0000"/>
          <w:sz w:val="34"/>
          <w:szCs w:val="34"/>
          <w:rtl w:val="0"/>
        </w:rPr>
        <w:t xml:space="preserve">Chú Ý</w:t>
      </w: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p w:rsidR="00000000" w:rsidDel="00000000" w:rsidP="00000000" w:rsidRDefault="00000000" w:rsidRPr="00000000" w14:paraId="0000073A">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Gồm 3 ô</w:t>
      </w:r>
    </w:p>
    <w:p w:rsidR="00000000" w:rsidDel="00000000" w:rsidP="00000000" w:rsidRDefault="00000000" w:rsidRPr="00000000" w14:paraId="0000073B">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2 trường hợp đăng nhập và chưa đăng nhập</w:t>
        <w:br w:type="textWrapping"/>
        <w:t xml:space="preserve"> Đăng nhập rồi:</w:t>
      </w:r>
    </w:p>
    <w:p w:rsidR="00000000" w:rsidDel="00000000" w:rsidP="00000000" w:rsidRDefault="00000000" w:rsidRPr="00000000" w14:paraId="0000073C">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còn ô</w:t>
      </w:r>
    </w:p>
    <w:p w:rsidR="00000000" w:rsidDel="00000000" w:rsidP="00000000" w:rsidRDefault="00000000" w:rsidRPr="00000000" w14:paraId="0000073D">
      <w:pPr>
        <w:spacing w:after="240" w:before="240" w:line="276"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Your Message</w:t>
      </w:r>
    </w:p>
    <w:p w:rsidR="00000000" w:rsidDel="00000000" w:rsidP="00000000" w:rsidRDefault="00000000" w:rsidRPr="00000000" w14:paraId="0000073E">
      <w:pPr>
        <w:spacing w:after="240" w:before="24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Bắc buộc nhập và chỉ nhận 500 ký tự, và không được để trống</w:t>
        <w:br w:type="textWrapping"/>
        <w:t xml:space="preserve"> Thông lỗi khi không đáp ứng 1 trong 3 tiêu chí trên và không nhấn được submit</w:t>
      </w:r>
    </w:p>
    <w:p w:rsidR="00000000" w:rsidDel="00000000" w:rsidP="00000000" w:rsidRDefault="00000000" w:rsidRPr="00000000" w14:paraId="0000073F">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đăng nhập :</w:t>
      </w:r>
    </w:p>
    <w:p w:rsidR="00000000" w:rsidDel="00000000" w:rsidP="00000000" w:rsidRDefault="00000000" w:rsidRPr="00000000" w14:paraId="00000740">
      <w:pPr>
        <w:spacing w:after="240" w:before="240" w:line="276"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Name</w:t>
      </w:r>
    </w:p>
    <w:p w:rsidR="00000000" w:rsidDel="00000000" w:rsidP="00000000" w:rsidRDefault="00000000" w:rsidRPr="00000000" w14:paraId="00000741">
      <w:pPr>
        <w:spacing w:after="240" w:before="240"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Bắc buộc nhập và chỉ nhận 255 ký tự, và không được để trống</w:t>
      </w:r>
    </w:p>
    <w:p w:rsidR="00000000" w:rsidDel="00000000" w:rsidP="00000000" w:rsidRDefault="00000000" w:rsidRPr="00000000" w14:paraId="00000742">
      <w:pPr>
        <w:spacing w:after="240" w:before="240" w:line="276"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Email address</w:t>
      </w:r>
    </w:p>
    <w:p w:rsidR="00000000" w:rsidDel="00000000" w:rsidP="00000000" w:rsidRDefault="00000000" w:rsidRPr="00000000" w14:paraId="00000743">
      <w:pPr>
        <w:spacing w:after="240" w:before="240"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Bắc buộc phải có @gmail</w:t>
      </w:r>
    </w:p>
    <w:p w:rsidR="00000000" w:rsidDel="00000000" w:rsidP="00000000" w:rsidRDefault="00000000" w:rsidRPr="00000000" w14:paraId="00000744">
      <w:pPr>
        <w:spacing w:after="240" w:before="240" w:line="276"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Your Message</w:t>
      </w:r>
    </w:p>
    <w:p w:rsidR="00000000" w:rsidDel="00000000" w:rsidP="00000000" w:rsidRDefault="00000000" w:rsidRPr="00000000" w14:paraId="00000745">
      <w:pPr>
        <w:spacing w:after="240" w:before="240"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Bắc buộc nhập và chỉ nhận 500 ký tự, và không được để trống</w:t>
        <w:br w:type="textWrapping"/>
        <w:t xml:space="preserve"> Thông lỗi khi không đáp ứng 1 trong 3 tiêu chí trên và không nhấn được submit</w:t>
      </w:r>
    </w:p>
    <w:p w:rsidR="00000000" w:rsidDel="00000000" w:rsidP="00000000" w:rsidRDefault="00000000" w:rsidRPr="00000000" w14:paraId="00000746">
      <w:pPr>
        <w:spacing w:after="240" w:before="240" w:line="276"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Nếu thành công sẽ có thông báo hiển thị 3s bạn gửi thành công.</w:t>
      </w:r>
    </w:p>
    <w:p w:rsidR="00000000" w:rsidDel="00000000" w:rsidP="00000000" w:rsidRDefault="00000000" w:rsidRPr="00000000" w14:paraId="00000747">
      <w:pPr>
        <w:spacing w:after="240"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48">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49">
      <w:pPr>
        <w:spacing w:after="240"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4A">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B">
      <w:pPr>
        <w:keepNext w:val="0"/>
        <w:keepLines w:val="0"/>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D">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E">
      <w:pPr>
        <w:jc w:val="both"/>
        <w:rPr>
          <w:rFonts w:ascii="Times New Roman" w:cs="Times New Roman" w:eastAsia="Times New Roman" w:hAnsi="Times New Roman"/>
          <w:sz w:val="26"/>
          <w:szCs w:val="26"/>
        </w:rPr>
      </w:pPr>
      <w:r w:rsidDel="00000000" w:rsidR="00000000" w:rsidRPr="00000000">
        <w:rPr>
          <w:rtl w:val="0"/>
        </w:rPr>
      </w:r>
    </w:p>
    <w:tbl>
      <w:tblPr>
        <w:tblStyle w:val="Table33"/>
        <w:tblpPr w:leftFromText="180" w:rightFromText="180" w:topFromText="180" w:bottomFromText="180" w:vertAnchor="text" w:horzAnchor="text" w:tblpX="0" w:tblpY="18.696981114699156"/>
        <w:tblW w:w="549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65"/>
        <w:gridCol w:w="2325"/>
        <w:tblGridChange w:id="0">
          <w:tblGrid>
            <w:gridCol w:w="3165"/>
            <w:gridCol w:w="232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lỗi sai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w:t>
            </w:r>
          </w:p>
        </w:tc>
      </w:tr>
      <w:tr>
        <w:trPr>
          <w:cantSplit w:val="0"/>
          <w:trHeight w:val="17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dấu "khoản trống " cách ko</w:t>
            </w:r>
          </w:p>
        </w:tc>
        <w:tc>
          <w:tcPr>
            <w:vMerge w:val="restart"/>
            <w:tcBorders>
              <w:top w:color="000000" w:space="0" w:sz="4" w:val="single"/>
              <w:left w:color="000000" w:space="0" w:sz="4" w:val="single"/>
              <w:bottom w:color="000000" w:space="0" w:sz="10" w:val="single"/>
              <w:right w:color="000000" w:space="0" w:sz="4" w:val="single"/>
            </w:tcBorders>
          </w:tcPr>
          <w:p w:rsidR="00000000" w:rsidDel="00000000" w:rsidP="00000000" w:rsidRDefault="00000000" w:rsidRPr="00000000" w14:paraId="0000075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tin nhắn của bạn</w:t>
            </w:r>
          </w:p>
          <w:p w:rsidR="00000000" w:rsidDel="00000000" w:rsidP="00000000" w:rsidRDefault="00000000" w:rsidRPr="00000000" w14:paraId="0000075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đa 500 ký tự, không chứa khoảng trắng).</w:t>
            </w:r>
          </w:p>
        </w:tc>
      </w:tr>
      <w:tr>
        <w:trPr>
          <w:cantSplit w:val="0"/>
          <w:trHeight w:val="830" w:hRule="atLeast"/>
          <w:tblHeader w:val="0"/>
        </w:trPr>
        <w:tc>
          <w:tcPr>
            <w:tcBorders>
              <w:top w:color="000000" w:space="0" w:sz="4" w:val="single"/>
              <w:left w:color="000000" w:space="0" w:sz="4" w:val="single"/>
              <w:bottom w:color="000000" w:space="0" w:sz="6" w:val="single"/>
              <w:right w:color="000000" w:space="0" w:sz="4" w:val="single"/>
            </w:tcBorders>
          </w:tcPr>
          <w:p w:rsidR="00000000" w:rsidDel="00000000" w:rsidP="00000000" w:rsidRDefault="00000000" w:rsidRPr="00000000" w14:paraId="0000075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quá 500 ký tự</w:t>
            </w:r>
          </w:p>
          <w:p w:rsidR="00000000" w:rsidDel="00000000" w:rsidP="00000000" w:rsidRDefault="00000000" w:rsidRPr="00000000" w14:paraId="0000075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sẽ ko nhập được nữa </w:t>
            </w:r>
          </w:p>
        </w:tc>
        <w:tc>
          <w:tcPr>
            <w:vMerge w:val="continue"/>
            <w:tcBorders>
              <w:top w:color="000000" w:space="0" w:sz="4" w:val="single"/>
              <w:left w:color="000000" w:space="0" w:sz="4" w:val="single"/>
              <w:bottom w:color="000000" w:space="0" w:sz="10" w:val="single"/>
              <w:right w:color="000000" w:space="0" w:sz="4" w:val="single"/>
            </w:tcBorders>
          </w:tcPr>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757">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58">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4020975" cy="1818800"/>
            <wp:effectExtent b="0" l="0" r="0" t="0"/>
            <wp:docPr id="266" name="image125.png"/>
            <a:graphic>
              <a:graphicData uri="http://schemas.openxmlformats.org/drawingml/2006/picture">
                <pic:pic>
                  <pic:nvPicPr>
                    <pic:cNvPr id="0" name="image125.png"/>
                    <pic:cNvPicPr preferRelativeResize="0"/>
                  </pic:nvPicPr>
                  <pic:blipFill>
                    <a:blip r:embed="rId15"/>
                    <a:srcRect b="0" l="0" r="0" t="0"/>
                    <a:stretch>
                      <a:fillRect/>
                    </a:stretch>
                  </pic:blipFill>
                  <pic:spPr>
                    <a:xfrm>
                      <a:off x="0" y="0"/>
                      <a:ext cx="4020975" cy="1818800"/>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3462338" cy="2777922"/>
            <wp:effectExtent b="0" l="0" r="0" t="0"/>
            <wp:docPr id="270" name="image135.png"/>
            <a:graphic>
              <a:graphicData uri="http://schemas.openxmlformats.org/drawingml/2006/picture">
                <pic:pic>
                  <pic:nvPicPr>
                    <pic:cNvPr id="0" name="image135.png"/>
                    <pic:cNvPicPr preferRelativeResize="0"/>
                  </pic:nvPicPr>
                  <pic:blipFill>
                    <a:blip r:embed="rId16"/>
                    <a:srcRect b="0" l="0" r="0" t="0"/>
                    <a:stretch>
                      <a:fillRect/>
                    </a:stretch>
                  </pic:blipFill>
                  <pic:spPr>
                    <a:xfrm>
                      <a:off x="0" y="0"/>
                      <a:ext cx="3462338" cy="2777922"/>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5B">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4: Admin của contect</w:t>
      </w:r>
    </w:p>
    <w:p w:rsidR="00000000" w:rsidDel="00000000" w:rsidP="00000000" w:rsidRDefault="00000000" w:rsidRPr="00000000" w14:paraId="0000075C">
      <w:pPr>
        <w:spacing w:after="240" w:before="240" w:lineRule="auto"/>
        <w:ind w:left="72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75D">
      <w:pPr>
        <w:spacing w:after="240" w:before="240" w:lineRule="auto"/>
        <w:ind w:left="72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75E">
      <w:pPr>
        <w:spacing w:after="240" w:before="240" w:lineRule="auto"/>
        <w:ind w:left="0" w:firstLine="0"/>
        <w:rPr>
          <w:rFonts w:ascii="Times" w:cs="Times" w:eastAsia="Times" w:hAnsi="Times"/>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75F">
      <w:pPr>
        <w:spacing w:after="240" w:before="240" w:lineRule="auto"/>
        <w:ind w:left="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760">
      <w:pPr>
        <w:spacing w:after="240" w:before="240" w:lineRule="auto"/>
        <w:ind w:left="0" w:firstLine="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Thôi Báo Lỗi của contact</w:t>
      </w:r>
    </w:p>
    <w:p w:rsidR="00000000" w:rsidDel="00000000" w:rsidP="00000000" w:rsidRDefault="00000000" w:rsidRPr="00000000" w14:paraId="00000761">
      <w:pPr>
        <w:spacing w:after="240" w:before="240" w:lineRule="auto"/>
        <w:rPr>
          <w:rFonts w:ascii="Times" w:cs="Times" w:eastAsia="Times" w:hAnsi="Times"/>
          <w:sz w:val="26"/>
          <w:szCs w:val="26"/>
        </w:rPr>
      </w:pPr>
      <w:r w:rsidDel="00000000" w:rsidR="00000000" w:rsidRPr="00000000">
        <w:rPr>
          <w:rtl w:val="0"/>
        </w:rPr>
      </w:r>
    </w:p>
    <w:tbl>
      <w:tblPr>
        <w:tblStyle w:val="Table3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8.1255141614761"/>
        <w:gridCol w:w="3820.5006463744276"/>
        <w:gridCol w:w="4336.885650487719"/>
        <w:tblGridChange w:id="0">
          <w:tblGrid>
            <w:gridCol w:w="868.1255141614761"/>
            <w:gridCol w:w="3820.5006463744276"/>
            <w:gridCol w:w="4336.885650487719"/>
          </w:tblGrid>
        </w:tblGridChange>
      </w:tblGrid>
      <w:tr>
        <w:trPr>
          <w:cantSplit w:val="0"/>
          <w:trHeight w:val="8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2">
            <w:pPr>
              <w:spacing w:after="240" w:befor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STT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3">
            <w:pPr>
              <w:spacing w:after="240" w:befor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Thực Hiện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4">
            <w:pPr>
              <w:spacing w:after="240" w:befor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Kết quả</w:t>
            </w:r>
          </w:p>
        </w:tc>
      </w:tr>
      <w:tr>
        <w:trPr>
          <w:cantSplit w:val="0"/>
          <w:trHeight w:val="8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5">
            <w:pPr>
              <w:spacing w:after="240" w:befor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6">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Test không nhập gì và nhấn Send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7">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TB dưới ô"không được để trống."</w:t>
            </w:r>
          </w:p>
        </w:tc>
      </w:tr>
      <w:tr>
        <w:trPr>
          <w:cantSplit w:val="0"/>
          <w:trHeight w:val="8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8">
            <w:pPr>
              <w:spacing w:after="240" w:befor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9">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Test không nhập "Name" ,"Mail" và"Subject"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A">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TB dưới ô" Thiếu ........, Mong bạn nhập đủ"</w:t>
            </w:r>
          </w:p>
        </w:tc>
      </w:tr>
      <w:tr>
        <w:trPr>
          <w:cantSplit w:val="0"/>
          <w:trHeight w:val="8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B">
            <w:pPr>
              <w:spacing w:after="240" w:befor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C">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Name chỉ được nhập chữ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D">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Lỗi thông báo chỉ nhập chữ dưới 255</w:t>
            </w:r>
          </w:p>
        </w:tc>
      </w:tr>
      <w:tr>
        <w:trPr>
          <w:cantSplit w:val="0"/>
          <w:trHeight w:val="8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E">
            <w:pPr>
              <w:spacing w:after="240" w:befor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F">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Mail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0">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lõi sẽ đưa ra khi Thiếu @gmail.com phía sau</w:t>
            </w:r>
          </w:p>
        </w:tc>
      </w:tr>
      <w:tr>
        <w:trPr>
          <w:cantSplit w:val="0"/>
          <w:trHeight w:val="8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1">
            <w:pPr>
              <w:spacing w:after="240" w:befor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2">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subject và your message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3">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Lỗi khi để trống</w:t>
            </w:r>
          </w:p>
        </w:tc>
      </w:tr>
      <w:tr>
        <w:trPr>
          <w:cantSplit w:val="0"/>
          <w:trHeight w:val="8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4">
            <w:pPr>
              <w:spacing w:after="240" w:befor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5">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Bản đồ</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6">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Lấy từ nhúng từ dịch vụ bản đồ trực tuyến,</w:t>
            </w:r>
          </w:p>
          <w:p w:rsidR="00000000" w:rsidDel="00000000" w:rsidP="00000000" w:rsidRDefault="00000000" w:rsidRPr="00000000" w14:paraId="00000777">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như Google Maps hoặc OpenStreetMap</w:t>
            </w:r>
          </w:p>
        </w:tc>
      </w:tr>
      <w:tr>
        <w:trPr>
          <w:cantSplit w:val="0"/>
          <w:trHeight w:val="8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8">
            <w:pPr>
              <w:spacing w:after="240" w:befor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9">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Nhập đủ và đúng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A">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Hiện TB " Bạn đã gửi thành công !"</w:t>
            </w:r>
          </w:p>
        </w:tc>
      </w:tr>
    </w:tbl>
    <w:p w:rsidR="00000000" w:rsidDel="00000000" w:rsidP="00000000" w:rsidRDefault="00000000" w:rsidRPr="00000000" w14:paraId="0000077B">
      <w:pPr>
        <w:jc w:val="center"/>
        <w:rPr>
          <w:rFonts w:ascii="Times" w:cs="Times" w:eastAsia="Times" w:hAnsi="Times"/>
          <w:sz w:val="26"/>
          <w:szCs w:val="26"/>
        </w:rPr>
      </w:pPr>
      <w:r w:rsidDel="00000000" w:rsidR="00000000" w:rsidRPr="00000000">
        <w:rPr>
          <w:rFonts w:ascii="Times New Roman" w:cs="Times New Roman" w:eastAsia="Times New Roman" w:hAnsi="Times New Roman"/>
          <w:i w:val="1"/>
          <w:sz w:val="28"/>
          <w:szCs w:val="28"/>
          <w:rtl w:val="0"/>
        </w:rPr>
        <w:t xml:space="preserve">Bảng cho contact</w:t>
      </w:r>
      <w:r w:rsidDel="00000000" w:rsidR="00000000" w:rsidRPr="00000000">
        <w:rPr>
          <w:rtl w:val="0"/>
        </w:rPr>
      </w:r>
    </w:p>
    <w:p w:rsidR="00000000" w:rsidDel="00000000" w:rsidP="00000000" w:rsidRDefault="00000000" w:rsidRPr="00000000" w14:paraId="0000077C">
      <w:pPr>
        <w:spacing w:after="240" w:before="240" w:lineRule="auto"/>
        <w:rPr>
          <w:rFonts w:ascii="Times" w:cs="Times" w:eastAsia="Times" w:hAnsi="Times"/>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77D">
      <w:pPr>
        <w:spacing w:after="240" w:before="240" w:lineRule="auto"/>
        <w:rPr>
          <w:rFonts w:ascii="Times" w:cs="Times" w:eastAsia="Times" w:hAnsi="Times"/>
          <w:sz w:val="26"/>
          <w:szCs w:val="26"/>
        </w:rPr>
      </w:pPr>
      <w:r w:rsidDel="00000000" w:rsidR="00000000" w:rsidRPr="00000000">
        <w:rPr>
          <w:rFonts w:ascii="Times" w:cs="Times" w:eastAsia="Times" w:hAnsi="Times"/>
          <w:b w:val="1"/>
          <w:sz w:val="26"/>
          <w:szCs w:val="26"/>
          <w:rtl w:val="0"/>
        </w:rPr>
        <w:t xml:space="preserve">Thôi Báo Lỗi của contact Admin</w:t>
      </w:r>
      <w:r w:rsidDel="00000000" w:rsidR="00000000" w:rsidRPr="00000000">
        <w:rPr>
          <w:rtl w:val="0"/>
        </w:rPr>
      </w:r>
    </w:p>
    <w:tbl>
      <w:tblPr>
        <w:tblStyle w:val="Table3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8.1255141614761"/>
        <w:gridCol w:w="3820.5006463744276"/>
        <w:gridCol w:w="4336.885650487719"/>
        <w:tblGridChange w:id="0">
          <w:tblGrid>
            <w:gridCol w:w="868.1255141614761"/>
            <w:gridCol w:w="3820.5006463744276"/>
            <w:gridCol w:w="4336.885650487719"/>
          </w:tblGrid>
        </w:tblGridChange>
      </w:tblGrid>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E">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STT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F">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Thực Hiện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0">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Kết quả</w:t>
            </w:r>
          </w:p>
        </w:tc>
      </w:tr>
      <w:tr>
        <w:trPr>
          <w:cantSplit w:val="0"/>
          <w:trHeight w:val="9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1">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1</w:t>
            </w:r>
          </w:p>
        </w:tc>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2">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Tìm kiếm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3">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Tìm kiếm theo name vs mail được cung cấp từ dtb</w:t>
            </w:r>
          </w:p>
        </w:tc>
      </w:tr>
      <w:tr>
        <w:trPr>
          <w:cantSplit w:val="0"/>
          <w:trHeight w:val="9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4">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2</w:t>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6">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Hiển thị theo thông báo gần nhất sẽ đúng đầu tiên</w:t>
            </w:r>
          </w:p>
          <w:p w:rsidR="00000000" w:rsidDel="00000000" w:rsidP="00000000" w:rsidRDefault="00000000" w:rsidRPr="00000000" w14:paraId="00000787">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và theo 7 tin nhắn sau đó là phân trang</w:t>
            </w:r>
          </w:p>
        </w:tc>
      </w:tr>
      <w:tr>
        <w:trPr>
          <w:cantSplit w:val="0"/>
          <w:trHeight w:val="114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8">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3</w:t>
            </w:r>
          </w:p>
        </w:tc>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9">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Hiển thị</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A">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Hiển thị tên ,email, và nút button bấm vào hiện ra</w:t>
            </w:r>
          </w:p>
          <w:p w:rsidR="00000000" w:rsidDel="00000000" w:rsidP="00000000" w:rsidRDefault="00000000" w:rsidRPr="00000000" w14:paraId="0000078B">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nội dung mà khách nhắn hoặc muốn liên hệ</w:t>
            </w:r>
          </w:p>
        </w:tc>
      </w:tr>
      <w:tr>
        <w:trPr>
          <w:cantSplit w:val="0"/>
          <w:trHeight w:val="98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C">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4</w:t>
            </w:r>
          </w:p>
        </w:tc>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E">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lấy dữ liệu từ database như name email </w:t>
            </w:r>
          </w:p>
        </w:tc>
      </w:tr>
    </w:tbl>
    <w:p w:rsidR="00000000" w:rsidDel="00000000" w:rsidP="00000000" w:rsidRDefault="00000000" w:rsidRPr="00000000" w14:paraId="0000078F">
      <w:pPr>
        <w:spacing w:after="240" w:befor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0790">
      <w:pPr>
        <w:pStyle w:val="Heading3"/>
        <w:rPr>
          <w:rFonts w:ascii="Times New Roman" w:cs="Times New Roman" w:eastAsia="Times New Roman" w:hAnsi="Times New Roman"/>
          <w:color w:val="000000"/>
          <w:sz w:val="30"/>
          <w:szCs w:val="30"/>
        </w:rPr>
      </w:pPr>
      <w:bookmarkStart w:colFirst="0" w:colLast="0" w:name="_heading=h.1ci93xb" w:id="23"/>
      <w:bookmarkEnd w:id="23"/>
      <w:r w:rsidDel="00000000" w:rsidR="00000000" w:rsidRPr="00000000">
        <w:br w:type="page"/>
      </w:r>
      <w:r w:rsidDel="00000000" w:rsidR="00000000" w:rsidRPr="00000000">
        <w:rPr>
          <w:rtl w:val="0"/>
        </w:rPr>
      </w:r>
    </w:p>
    <w:p w:rsidR="00000000" w:rsidDel="00000000" w:rsidP="00000000" w:rsidRDefault="00000000" w:rsidRPr="00000000" w14:paraId="00000791">
      <w:pPr>
        <w:pStyle w:val="Heading3"/>
        <w:rPr>
          <w:color w:val="000000"/>
        </w:rPr>
      </w:pPr>
      <w:bookmarkStart w:colFirst="0" w:colLast="0" w:name="_heading=h.3whwml4" w:id="24"/>
      <w:bookmarkEnd w:id="24"/>
      <w:r w:rsidDel="00000000" w:rsidR="00000000" w:rsidRPr="00000000">
        <w:rPr>
          <w:rFonts w:ascii="Times New Roman" w:cs="Times New Roman" w:eastAsia="Times New Roman" w:hAnsi="Times New Roman"/>
          <w:color w:val="000000"/>
          <w:sz w:val="30"/>
          <w:szCs w:val="30"/>
          <w:rtl w:val="0"/>
        </w:rPr>
        <w:t xml:space="preserve">5.3 Blog và bình luận blog</w:t>
      </w:r>
      <w:r w:rsidDel="00000000" w:rsidR="00000000" w:rsidRPr="00000000">
        <w:rPr>
          <w:rtl w:val="0"/>
        </w:rPr>
      </w:r>
    </w:p>
    <w:p w:rsidR="00000000" w:rsidDel="00000000" w:rsidP="00000000" w:rsidRDefault="00000000" w:rsidRPr="00000000" w14:paraId="00000792">
      <w:pPr>
        <w:jc w:val="center"/>
        <w:rPr/>
      </w:pPr>
      <w:r w:rsidDel="00000000" w:rsidR="00000000" w:rsidRPr="00000000">
        <w:rPr/>
        <w:drawing>
          <wp:inline distB="114300" distT="114300" distL="114300" distR="114300">
            <wp:extent cx="3205163" cy="3386185"/>
            <wp:effectExtent b="0" l="0" r="0" t="0"/>
            <wp:docPr id="268" name="image132.png"/>
            <a:graphic>
              <a:graphicData uri="http://schemas.openxmlformats.org/drawingml/2006/picture">
                <pic:pic>
                  <pic:nvPicPr>
                    <pic:cNvPr id="0" name="image132.png"/>
                    <pic:cNvPicPr preferRelativeResize="0"/>
                  </pic:nvPicPr>
                  <pic:blipFill>
                    <a:blip r:embed="rId17"/>
                    <a:srcRect b="0" l="0" r="0" t="0"/>
                    <a:stretch>
                      <a:fillRect/>
                    </a:stretch>
                  </pic:blipFill>
                  <pic:spPr>
                    <a:xfrm>
                      <a:off x="0" y="0"/>
                      <a:ext cx="3205163" cy="3386185"/>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jc w:val="center"/>
        <w:rPr/>
      </w:pPr>
      <w:r w:rsidDel="00000000" w:rsidR="00000000" w:rsidRPr="00000000">
        <w:rPr/>
        <w:drawing>
          <wp:inline distB="114300" distT="114300" distL="114300" distR="114300">
            <wp:extent cx="3517623" cy="2671092"/>
            <wp:effectExtent b="0" l="0" r="0" t="0"/>
            <wp:docPr id="269" name="image130.png"/>
            <a:graphic>
              <a:graphicData uri="http://schemas.openxmlformats.org/drawingml/2006/picture">
                <pic:pic>
                  <pic:nvPicPr>
                    <pic:cNvPr id="0" name="image130.png"/>
                    <pic:cNvPicPr preferRelativeResize="0"/>
                  </pic:nvPicPr>
                  <pic:blipFill>
                    <a:blip r:embed="rId18"/>
                    <a:srcRect b="0" l="0" r="0" t="0"/>
                    <a:stretch>
                      <a:fillRect/>
                    </a:stretch>
                  </pic:blipFill>
                  <pic:spPr>
                    <a:xfrm>
                      <a:off x="0" y="0"/>
                      <a:ext cx="3517623" cy="2671092"/>
                    </a:xfrm>
                    <a:prstGeom prst="rect"/>
                    <a:ln/>
                  </pic:spPr>
                </pic:pic>
              </a:graphicData>
            </a:graphic>
          </wp:inline>
        </w:drawing>
      </w:r>
      <w:r w:rsidDel="00000000" w:rsidR="00000000" w:rsidRPr="00000000">
        <w:rPr/>
        <w:drawing>
          <wp:inline distB="114300" distT="114300" distL="114300" distR="114300">
            <wp:extent cx="3006563" cy="2770333"/>
            <wp:effectExtent b="0" l="0" r="0" t="0"/>
            <wp:docPr id="271" name="image124.png"/>
            <a:graphic>
              <a:graphicData uri="http://schemas.openxmlformats.org/drawingml/2006/picture">
                <pic:pic>
                  <pic:nvPicPr>
                    <pic:cNvPr id="0" name="image124.png"/>
                    <pic:cNvPicPr preferRelativeResize="0"/>
                  </pic:nvPicPr>
                  <pic:blipFill>
                    <a:blip r:embed="rId19"/>
                    <a:srcRect b="0" l="0" r="0" t="0"/>
                    <a:stretch>
                      <a:fillRect/>
                    </a:stretch>
                  </pic:blipFill>
                  <pic:spPr>
                    <a:xfrm>
                      <a:off x="0" y="0"/>
                      <a:ext cx="3006563" cy="2770333"/>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96">
      <w:pPr>
        <w:pBdr>
          <w:top w:space="0" w:sz="0" w:val="nil"/>
          <w:left w:space="0" w:sz="0" w:val="nil"/>
          <w:bottom w:space="0" w:sz="0" w:val="nil"/>
          <w:right w:space="0" w:sz="0" w:val="nil"/>
          <w:between w:space="0" w:sz="0" w:val="nil"/>
        </w:pBd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5: Chi tiết blog và bình luận</w:t>
      </w:r>
    </w:p>
    <w:p w:rsidR="00000000" w:rsidDel="00000000" w:rsidP="00000000" w:rsidRDefault="00000000" w:rsidRPr="00000000" w14:paraId="00000797">
      <w:pPr>
        <w:jc w:val="center"/>
        <w:rPr>
          <w:sz w:val="20"/>
          <w:szCs w:val="20"/>
        </w:rPr>
      </w:pPr>
      <w:r w:rsidDel="00000000" w:rsidR="00000000" w:rsidRPr="00000000">
        <w:rPr>
          <w:sz w:val="20"/>
          <w:szCs w:val="20"/>
        </w:rPr>
        <w:drawing>
          <wp:inline distB="0" distT="0" distL="0" distR="0">
            <wp:extent cx="4734796" cy="3192271"/>
            <wp:effectExtent b="0" l="0" r="0" t="0"/>
            <wp:docPr id="272" name="image131.png"/>
            <a:graphic>
              <a:graphicData uri="http://schemas.openxmlformats.org/drawingml/2006/picture">
                <pic:pic>
                  <pic:nvPicPr>
                    <pic:cNvPr id="0" name="image131.png"/>
                    <pic:cNvPicPr preferRelativeResize="0"/>
                  </pic:nvPicPr>
                  <pic:blipFill>
                    <a:blip r:embed="rId20"/>
                    <a:srcRect b="0" l="0" r="0" t="0"/>
                    <a:stretch>
                      <a:fillRect/>
                    </a:stretch>
                  </pic:blipFill>
                  <pic:spPr>
                    <a:xfrm>
                      <a:off x="0" y="0"/>
                      <a:ext cx="4734796" cy="3192271"/>
                    </a:xfrm>
                    <a:prstGeom prst="rect"/>
                    <a:ln/>
                  </pic:spPr>
                </pic:pic>
              </a:graphicData>
            </a:graphic>
          </wp:inline>
        </w:drawing>
      </w:r>
      <w:r w:rsidDel="00000000" w:rsidR="00000000" w:rsidRPr="00000000">
        <w:rPr>
          <w:rtl w:val="0"/>
        </w:rPr>
      </w:r>
    </w:p>
    <w:p w:rsidR="00000000" w:rsidDel="00000000" w:rsidP="00000000" w:rsidRDefault="00000000" w:rsidRPr="00000000" w14:paraId="00000798">
      <w:pPr>
        <w:jc w:val="center"/>
        <w:rPr>
          <w:sz w:val="20"/>
          <w:szCs w:val="20"/>
        </w:rPr>
      </w:pPr>
      <w:r w:rsidDel="00000000" w:rsidR="00000000" w:rsidRPr="00000000">
        <w:rPr>
          <w:sz w:val="20"/>
          <w:szCs w:val="20"/>
        </w:rPr>
        <w:drawing>
          <wp:inline distB="114300" distT="114300" distL="114300" distR="114300">
            <wp:extent cx="4097458" cy="3151367"/>
            <wp:effectExtent b="0" l="0" r="0" t="0"/>
            <wp:docPr id="273" name="image133.png"/>
            <a:graphic>
              <a:graphicData uri="http://schemas.openxmlformats.org/drawingml/2006/picture">
                <pic:pic>
                  <pic:nvPicPr>
                    <pic:cNvPr id="0" name="image133.png"/>
                    <pic:cNvPicPr preferRelativeResize="0"/>
                  </pic:nvPicPr>
                  <pic:blipFill>
                    <a:blip r:embed="rId21"/>
                    <a:srcRect b="0" l="0" r="0" t="0"/>
                    <a:stretch>
                      <a:fillRect/>
                    </a:stretch>
                  </pic:blipFill>
                  <pic:spPr>
                    <a:xfrm>
                      <a:off x="0" y="0"/>
                      <a:ext cx="4097458" cy="3151367"/>
                    </a:xfrm>
                    <a:prstGeom prst="rect"/>
                    <a:ln/>
                  </pic:spPr>
                </pic:pic>
              </a:graphicData>
            </a:graphic>
          </wp:inline>
        </w:drawing>
      </w:r>
      <w:r w:rsidDel="00000000" w:rsidR="00000000" w:rsidRPr="00000000">
        <w:rPr>
          <w:rtl w:val="0"/>
        </w:rPr>
      </w:r>
    </w:p>
    <w:p w:rsidR="00000000" w:rsidDel="00000000" w:rsidP="00000000" w:rsidRDefault="00000000" w:rsidRPr="00000000" w14:paraId="00000799">
      <w:pPr>
        <w:pBdr>
          <w:top w:space="0" w:sz="0" w:val="nil"/>
          <w:left w:space="0" w:sz="0" w:val="nil"/>
          <w:bottom w:space="0" w:sz="0" w:val="nil"/>
          <w:right w:space="0" w:sz="0" w:val="nil"/>
          <w:between w:space="0" w:sz="0" w:val="nil"/>
        </w:pBd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4: Danh sách blog</w:t>
      </w:r>
    </w:p>
    <w:p w:rsidR="00000000" w:rsidDel="00000000" w:rsidP="00000000" w:rsidRDefault="00000000" w:rsidRPr="00000000" w14:paraId="0000079A">
      <w:pPr>
        <w:pBdr>
          <w:top w:space="0" w:sz="0" w:val="nil"/>
          <w:left w:space="0" w:sz="0" w:val="nil"/>
          <w:bottom w:space="0" w:sz="0" w:val="nil"/>
          <w:right w:space="0" w:sz="0" w:val="nil"/>
          <w:between w:space="0" w:sz="0" w:val="nil"/>
        </w:pBd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731200" cy="3111500"/>
            <wp:effectExtent b="0" l="0" r="0" t="0"/>
            <wp:docPr id="274" name="image137.png"/>
            <a:graphic>
              <a:graphicData uri="http://schemas.openxmlformats.org/drawingml/2006/picture">
                <pic:pic>
                  <pic:nvPicPr>
                    <pic:cNvPr id="0" name="image137.png"/>
                    <pic:cNvPicPr preferRelativeResize="0"/>
                  </pic:nvPicPr>
                  <pic:blipFill>
                    <a:blip r:embed="rId22"/>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pBdr>
          <w:top w:space="0" w:sz="0" w:val="nil"/>
          <w:left w:space="0" w:sz="0" w:val="nil"/>
          <w:bottom w:space="0" w:sz="0" w:val="nil"/>
          <w:right w:space="0" w:sz="0" w:val="nil"/>
          <w:between w:space="0" w:sz="0" w:val="nil"/>
        </w:pBd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731200" cy="2362200"/>
            <wp:effectExtent b="0" l="0" r="0" t="0"/>
            <wp:docPr id="275" name="image126.png"/>
            <a:graphic>
              <a:graphicData uri="http://schemas.openxmlformats.org/drawingml/2006/picture">
                <pic:pic>
                  <pic:nvPicPr>
                    <pic:cNvPr id="0" name="image126.png"/>
                    <pic:cNvPicPr preferRelativeResize="0"/>
                  </pic:nvPicPr>
                  <pic:blipFill>
                    <a:blip r:embed="rId23"/>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4.1: Danh sách blog admin</w:t>
      </w:r>
    </w:p>
    <w:p w:rsidR="00000000" w:rsidDel="00000000" w:rsidP="00000000" w:rsidRDefault="00000000" w:rsidRPr="00000000" w14:paraId="0000079D">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731200" cy="3276600"/>
            <wp:effectExtent b="0" l="0" r="0" t="0"/>
            <wp:docPr id="276" name="image127.png"/>
            <a:graphic>
              <a:graphicData uri="http://schemas.openxmlformats.org/drawingml/2006/picture">
                <pic:pic>
                  <pic:nvPicPr>
                    <pic:cNvPr id="0" name="image127.png"/>
                    <pic:cNvPicPr preferRelativeResize="0"/>
                  </pic:nvPicPr>
                  <pic:blipFill>
                    <a:blip r:embed="rId24"/>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79E">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731200" cy="3175000"/>
            <wp:effectExtent b="0" l="0" r="0" t="0"/>
            <wp:docPr id="277" name="image128.png"/>
            <a:graphic>
              <a:graphicData uri="http://schemas.openxmlformats.org/drawingml/2006/picture">
                <pic:pic>
                  <pic:nvPicPr>
                    <pic:cNvPr id="0" name="image128.png"/>
                    <pic:cNvPicPr preferRelativeResize="0"/>
                  </pic:nvPicPr>
                  <pic:blipFill>
                    <a:blip r:embed="rId25"/>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79F">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4.2: Thêm blog admin</w:t>
      </w:r>
    </w:p>
    <w:p w:rsidR="00000000" w:rsidDel="00000000" w:rsidP="00000000" w:rsidRDefault="00000000" w:rsidRPr="00000000" w14:paraId="000007A0">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731200" cy="3289300"/>
            <wp:effectExtent b="0" l="0" r="0" t="0"/>
            <wp:docPr id="278" name="image138.png"/>
            <a:graphic>
              <a:graphicData uri="http://schemas.openxmlformats.org/drawingml/2006/picture">
                <pic:pic>
                  <pic:nvPicPr>
                    <pic:cNvPr id="0" name="image138.png"/>
                    <pic:cNvPicPr preferRelativeResize="0"/>
                  </pic:nvPicPr>
                  <pic:blipFill>
                    <a:blip r:embed="rId26"/>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7A1">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731200" cy="3213100"/>
            <wp:effectExtent b="0" l="0" r="0" t="0"/>
            <wp:docPr id="250" name="image102.png"/>
            <a:graphic>
              <a:graphicData uri="http://schemas.openxmlformats.org/drawingml/2006/picture">
                <pic:pic>
                  <pic:nvPicPr>
                    <pic:cNvPr id="0" name="image102.png"/>
                    <pic:cNvPicPr preferRelativeResize="0"/>
                  </pic:nvPicPr>
                  <pic:blipFill>
                    <a:blip r:embed="rId27"/>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7A2">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6: Sửa blog admin</w:t>
      </w:r>
    </w:p>
    <w:p w:rsidR="00000000" w:rsidDel="00000000" w:rsidP="00000000" w:rsidRDefault="00000000" w:rsidRPr="00000000" w14:paraId="000007A3">
      <w:pPr>
        <w:spacing w:after="80" w:before="2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 Trang chi tiết bài viết (Blog details page)</w:t>
      </w:r>
    </w:p>
    <w:p w:rsidR="00000000" w:rsidDel="00000000" w:rsidP="00000000" w:rsidRDefault="00000000" w:rsidRPr="00000000" w14:paraId="000007A4">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Thiết Kế Trang Chi Tiết Bài Viết:</w:t>
      </w:r>
    </w:p>
    <w:p w:rsidR="00000000" w:rsidDel="00000000" w:rsidP="00000000" w:rsidRDefault="00000000" w:rsidRPr="00000000" w14:paraId="000007A5">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Header:</w:t>
      </w:r>
    </w:p>
    <w:p w:rsidR="00000000" w:rsidDel="00000000" w:rsidP="00000000" w:rsidRDefault="00000000" w:rsidRPr="00000000" w14:paraId="000007A6">
      <w:pPr>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Chứa logo và menu ngang với các liên kết đến các trang khác của website (Home, Shop, Blog, Page, About, Contact).</w:t>
      </w:r>
    </w:p>
    <w:p w:rsidR="00000000" w:rsidDel="00000000" w:rsidP="00000000" w:rsidRDefault="00000000" w:rsidRPr="00000000" w14:paraId="000007A7">
      <w:pPr>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Các biểu tượng tính năng như giỏ hàng, yêu thích, tìm kiếm, và đăng nhập.</w:t>
      </w:r>
    </w:p>
    <w:p w:rsidR="00000000" w:rsidDel="00000000" w:rsidP="00000000" w:rsidRDefault="00000000" w:rsidRPr="00000000" w14:paraId="000007A8">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Breadcrumb:</w:t>
      </w:r>
    </w:p>
    <w:p w:rsidR="00000000" w:rsidDel="00000000" w:rsidP="00000000" w:rsidRDefault="00000000" w:rsidRPr="00000000" w14:paraId="000007A9">
      <w:pPr>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Hiển thị đường dẫn trang hiện tại để dễ dàng điều hướng ("Home &gt; Blog Details").</w:t>
      </w:r>
    </w:p>
    <w:p w:rsidR="00000000" w:rsidDel="00000000" w:rsidP="00000000" w:rsidRDefault="00000000" w:rsidRPr="00000000" w14:paraId="000007AA">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Đầu vào:</w:t>
      </w:r>
    </w:p>
    <w:p w:rsidR="00000000" w:rsidDel="00000000" w:rsidP="00000000" w:rsidRDefault="00000000" w:rsidRPr="00000000" w14:paraId="000007AB">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Bài viết với tiêu đề "Sản Phẩm Mới".</w:t>
      </w:r>
    </w:p>
    <w:p w:rsidR="00000000" w:rsidDel="00000000" w:rsidP="00000000" w:rsidRDefault="00000000" w:rsidRPr="00000000" w14:paraId="000007AC">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Nội dung bài viết.</w:t>
      </w:r>
    </w:p>
    <w:p w:rsidR="00000000" w:rsidDel="00000000" w:rsidP="00000000" w:rsidRDefault="00000000" w:rsidRPr="00000000" w14:paraId="000007AD">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Khung bình luận cho phép người dùng để lại phản hồi.</w:t>
      </w:r>
    </w:p>
    <w:p w:rsidR="00000000" w:rsidDel="00000000" w:rsidP="00000000" w:rsidRDefault="00000000" w:rsidRPr="00000000" w14:paraId="000007AE">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7AF">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Form Đăng Bình Luận:</w:t>
      </w:r>
    </w:p>
    <w:p w:rsidR="00000000" w:rsidDel="00000000" w:rsidP="00000000" w:rsidRDefault="00000000" w:rsidRPr="00000000" w14:paraId="000007B0">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Your Review: </w:t>
      </w:r>
      <w:r w:rsidDel="00000000" w:rsidR="00000000" w:rsidRPr="00000000">
        <w:rPr>
          <w:rFonts w:ascii="Times New Roman" w:cs="Times New Roman" w:eastAsia="Times New Roman" w:hAnsi="Times New Roman"/>
          <w:sz w:val="26"/>
          <w:szCs w:val="26"/>
          <w:rtl w:val="0"/>
        </w:rPr>
        <w:t xml:space="preserve">Trường nhập bình luận tối đa 255 ký tự.</w:t>
      </w:r>
    </w:p>
    <w:p w:rsidR="00000000" w:rsidDel="00000000" w:rsidP="00000000" w:rsidRDefault="00000000" w:rsidRPr="00000000" w14:paraId="000007B1">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6"/>
          <w:szCs w:val="26"/>
          <w:rtl w:val="0"/>
        </w:rPr>
        <w:t xml:space="preserve">Name: </w:t>
      </w:r>
      <w:r w:rsidDel="00000000" w:rsidR="00000000" w:rsidRPr="00000000">
        <w:rPr>
          <w:rFonts w:ascii="Times New Roman" w:cs="Times New Roman" w:eastAsia="Times New Roman" w:hAnsi="Times New Roman"/>
          <w:sz w:val="26"/>
          <w:szCs w:val="26"/>
          <w:rtl w:val="0"/>
        </w:rPr>
        <w:t xml:space="preserve">Trường nhập tên người bình luận, bắt buộc .</w:t>
      </w:r>
    </w:p>
    <w:p w:rsidR="00000000" w:rsidDel="00000000" w:rsidP="00000000" w:rsidRDefault="00000000" w:rsidRPr="00000000" w14:paraId="000007B2">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Email Address: </w:t>
      </w:r>
      <w:r w:rsidDel="00000000" w:rsidR="00000000" w:rsidRPr="00000000">
        <w:rPr>
          <w:rFonts w:ascii="Times New Roman" w:cs="Times New Roman" w:eastAsia="Times New Roman" w:hAnsi="Times New Roman"/>
          <w:sz w:val="26"/>
          <w:szCs w:val="26"/>
          <w:rtl w:val="0"/>
        </w:rPr>
        <w:t xml:space="preserve">Trường nhập địa chỉ email, bắt buộc.</w:t>
      </w:r>
    </w:p>
    <w:p w:rsidR="00000000" w:rsidDel="00000000" w:rsidP="00000000" w:rsidRDefault="00000000" w:rsidRPr="00000000" w14:paraId="000007B3">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Submit Button: </w:t>
      </w:r>
      <w:r w:rsidDel="00000000" w:rsidR="00000000" w:rsidRPr="00000000">
        <w:rPr>
          <w:rFonts w:ascii="Times New Roman" w:cs="Times New Roman" w:eastAsia="Times New Roman" w:hAnsi="Times New Roman"/>
          <w:sz w:val="26"/>
          <w:szCs w:val="26"/>
          <w:rtl w:val="0"/>
        </w:rPr>
        <w:t xml:space="preserve">Nút gửi bình luận.</w:t>
      </w:r>
    </w:p>
    <w:p w:rsidR="00000000" w:rsidDel="00000000" w:rsidP="00000000" w:rsidRDefault="00000000" w:rsidRPr="00000000" w14:paraId="000007B4">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Cách thực hiện:</w:t>
      </w:r>
    </w:p>
    <w:p w:rsidR="00000000" w:rsidDel="00000000" w:rsidP="00000000" w:rsidRDefault="00000000" w:rsidRPr="00000000" w14:paraId="000007B5">
      <w:pPr>
        <w:spacing w:after="240" w:before="240"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Hiển thị bài viết:</w:t>
      </w:r>
    </w:p>
    <w:p w:rsidR="00000000" w:rsidDel="00000000" w:rsidP="00000000" w:rsidRDefault="00000000" w:rsidRPr="00000000" w14:paraId="000007B6">
      <w:pPr>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Tiêu đề và ngày đăng ("March 22, 2024").</w:t>
      </w:r>
    </w:p>
    <w:p w:rsidR="00000000" w:rsidDel="00000000" w:rsidP="00000000" w:rsidRDefault="00000000" w:rsidRPr="00000000" w14:paraId="000007B7">
      <w:pPr>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Nội dung bài viết hiển thị trong một khung văn bản.</w:t>
      </w:r>
    </w:p>
    <w:p w:rsidR="00000000" w:rsidDel="00000000" w:rsidP="00000000" w:rsidRDefault="00000000" w:rsidRPr="00000000" w14:paraId="000007B8">
      <w:pPr>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Hình ảnh liên quan đến bài viết được hiển thị trong một khung riêng.</w:t>
      </w:r>
    </w:p>
    <w:p w:rsidR="00000000" w:rsidDel="00000000" w:rsidP="00000000" w:rsidRDefault="00000000" w:rsidRPr="00000000" w14:paraId="000007B9">
      <w:pPr>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Nội dung bài viết: Trang này cung cấp nội dung đầy đủ của bài viết, cho phép người dùng đắm chìm trong chi tiết mà không bị gián đoạn.</w:t>
      </w:r>
    </w:p>
    <w:p w:rsidR="00000000" w:rsidDel="00000000" w:rsidP="00000000" w:rsidRDefault="00000000" w:rsidRPr="00000000" w14:paraId="000007BA">
      <w:pPr>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Bình luận: Cung cấp một khung nhập liệu cho phép người dùng để lại bình luận của họ và xem các phản hồi từ người dùng khác, tạo điều kiện cho sự tương tác và thảo luận.</w:t>
      </w:r>
    </w:p>
    <w:p w:rsidR="00000000" w:rsidDel="00000000" w:rsidP="00000000" w:rsidRDefault="00000000" w:rsidRPr="00000000" w14:paraId="000007BB">
      <w:pPr>
        <w:spacing w:after="240" w:before="240" w:lineRule="auto"/>
        <w:ind w:left="108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7BC">
      <w:pPr>
        <w:spacing w:after="240" w:before="240"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Quản lý bình luận:</w:t>
      </w:r>
    </w:p>
    <w:p w:rsidR="00000000" w:rsidDel="00000000" w:rsidP="00000000" w:rsidRDefault="00000000" w:rsidRPr="00000000" w14:paraId="000007BD">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Hiển thị bình luận của người dùng dưới bài viết.</w:t>
      </w:r>
    </w:p>
    <w:p w:rsidR="00000000" w:rsidDel="00000000" w:rsidP="00000000" w:rsidRDefault="00000000" w:rsidRPr="00000000" w14:paraId="000007BE">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Mỗi bình luận có tên người dùng, ngày bình luận và nội dung.</w:t>
      </w:r>
    </w:p>
    <w:p w:rsidR="00000000" w:rsidDel="00000000" w:rsidP="00000000" w:rsidRDefault="00000000" w:rsidRPr="00000000" w14:paraId="000007BF">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Người dùng có thể nhấp vào nút "Reply" để trả lời bình luận đó.</w:t>
      </w:r>
    </w:p>
    <w:p w:rsidR="00000000" w:rsidDel="00000000" w:rsidP="00000000" w:rsidRDefault="00000000" w:rsidRPr="00000000" w14:paraId="000007C0">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Đầu ra:</w:t>
      </w:r>
    </w:p>
    <w:p w:rsidR="00000000" w:rsidDel="00000000" w:rsidP="00000000" w:rsidRDefault="00000000" w:rsidRPr="00000000" w14:paraId="000007C1">
      <w:pPr>
        <w:spacing w:after="240" w:before="240"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Bài viết đầy đủ với khả năng người dùng tương tác qua bình luận.</w:t>
      </w:r>
    </w:p>
    <w:p w:rsidR="00000000" w:rsidDel="00000000" w:rsidP="00000000" w:rsidRDefault="00000000" w:rsidRPr="00000000" w14:paraId="000007C2">
      <w:pPr>
        <w:spacing w:after="240" w:before="240"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Bình luận và phản hồi được lưu và hiển thị dưới bài viết.</w:t>
      </w:r>
    </w:p>
    <w:p w:rsidR="00000000" w:rsidDel="00000000" w:rsidP="00000000" w:rsidRDefault="00000000" w:rsidRPr="00000000" w14:paraId="000007C3">
      <w:pPr>
        <w:spacing w:after="240" w:before="240"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Trang chi tiết bài viết:</w:t>
      </w:r>
    </w:p>
    <w:p w:rsidR="00000000" w:rsidDel="00000000" w:rsidP="00000000" w:rsidRDefault="00000000" w:rsidRPr="00000000" w14:paraId="000007C4">
      <w:pPr>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Trang này không chỉ cung cấp toàn bộ nội dung chi tiết của bài viết mà còn trình bày các bình luận từ người đọc, giúp người dùng có cái nhìn sâu sắc về phản ứng của cộng đồng đối với nội dung bài viết.</w:t>
      </w:r>
    </w:p>
    <w:p w:rsidR="00000000" w:rsidDel="00000000" w:rsidP="00000000" w:rsidRDefault="00000000" w:rsidRPr="00000000" w14:paraId="000007C5">
      <w:pPr>
        <w:spacing w:after="240" w:before="240"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Thông báo xác nhận:</w:t>
      </w:r>
    </w:p>
    <w:p w:rsidR="00000000" w:rsidDel="00000000" w:rsidP="00000000" w:rsidRDefault="00000000" w:rsidRPr="00000000" w14:paraId="000007C6">
      <w:pPr>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Sau khi bình luận được gửi đi, người dùng sẽ nhận được thông báo xác nhận trên màn hình, báo hiệu rằng bình luận của họ đã được đăng tải thành công và đang chờ phản hồi từ cộng đồng.</w:t>
      </w:r>
    </w:p>
    <w:p w:rsidR="00000000" w:rsidDel="00000000" w:rsidP="00000000" w:rsidRDefault="00000000" w:rsidRPr="00000000" w14:paraId="000007C7">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4: Trang blog (Blog page)</w:t>
      </w:r>
    </w:p>
    <w:p w:rsidR="00000000" w:rsidDel="00000000" w:rsidP="00000000" w:rsidRDefault="00000000" w:rsidRPr="00000000" w14:paraId="000007C8">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Cấu trúc trang:</w:t>
      </w:r>
    </w:p>
    <w:p w:rsidR="00000000" w:rsidDel="00000000" w:rsidP="00000000" w:rsidRDefault="00000000" w:rsidRPr="00000000" w14:paraId="000007C9">
      <w:pPr>
        <w:spacing w:after="240" w:befor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Header: </w:t>
      </w:r>
      <w:r w:rsidDel="00000000" w:rsidR="00000000" w:rsidRPr="00000000">
        <w:rPr>
          <w:rFonts w:ascii="Times New Roman" w:cs="Times New Roman" w:eastAsia="Times New Roman" w:hAnsi="Times New Roman"/>
          <w:sz w:val="26"/>
          <w:szCs w:val="26"/>
          <w:rtl w:val="0"/>
        </w:rPr>
        <w:t xml:space="preserve">Chứa logo và menu ngang bao gồm các liên kết đến các trang khác của website (Home, Shop, Blog, Page, About, Contact) và nút "Đăng nhập".</w:t>
      </w:r>
    </w:p>
    <w:p w:rsidR="00000000" w:rsidDel="00000000" w:rsidP="00000000" w:rsidRDefault="00000000" w:rsidRPr="00000000" w14:paraId="000007CA">
      <w:pPr>
        <w:spacing w:after="240" w:befor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Breadcrumb: </w:t>
      </w:r>
      <w:r w:rsidDel="00000000" w:rsidR="00000000" w:rsidRPr="00000000">
        <w:rPr>
          <w:rFonts w:ascii="Times New Roman" w:cs="Times New Roman" w:eastAsia="Times New Roman" w:hAnsi="Times New Roman"/>
          <w:sz w:val="26"/>
          <w:szCs w:val="26"/>
          <w:rtl w:val="0"/>
        </w:rPr>
        <w:t xml:space="preserve">Hiển thị đường dẫn trang hiện tại ("Home &gt; Blog") giúp người dùng dễ dàng điều hướng.</w:t>
      </w:r>
    </w:p>
    <w:p w:rsidR="00000000" w:rsidDel="00000000" w:rsidP="00000000" w:rsidRDefault="00000000" w:rsidRPr="00000000" w14:paraId="000007CB">
      <w:pPr>
        <w:spacing w:after="240" w:before="240"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Thân trang:</w:t>
      </w:r>
    </w:p>
    <w:p w:rsidR="00000000" w:rsidDel="00000000" w:rsidP="00000000" w:rsidRDefault="00000000" w:rsidRPr="00000000" w14:paraId="000007CC">
      <w:pPr>
        <w:spacing w:after="240" w:before="240"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 khung (card) hiển thị cho mỗi bài viết. Mỗi card bao gồm:</w:t>
      </w:r>
    </w:p>
    <w:p w:rsidR="00000000" w:rsidDel="00000000" w:rsidP="00000000" w:rsidRDefault="00000000" w:rsidRPr="00000000" w14:paraId="000007CD">
      <w:pPr>
        <w:spacing w:after="240" w:before="24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Hình ảnh: Khung ảnh phía trên cùng của card (trong hình là trống).</w:t>
      </w:r>
    </w:p>
    <w:p w:rsidR="00000000" w:rsidDel="00000000" w:rsidP="00000000" w:rsidRDefault="00000000" w:rsidRPr="00000000" w14:paraId="000007CE">
      <w:pPr>
        <w:spacing w:after="240" w:before="24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Tiêu đề bài viết: "Sản Phẩm Mới".</w:t>
      </w:r>
    </w:p>
    <w:p w:rsidR="00000000" w:rsidDel="00000000" w:rsidP="00000000" w:rsidRDefault="00000000" w:rsidRPr="00000000" w14:paraId="000007CF">
      <w:pPr>
        <w:spacing w:after="240" w:before="24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Ngày đăng bài: "March 22,2024".</w:t>
      </w:r>
    </w:p>
    <w:p w:rsidR="00000000" w:rsidDel="00000000" w:rsidP="00000000" w:rsidRDefault="00000000" w:rsidRPr="00000000" w14:paraId="000007D0">
      <w:pPr>
        <w:spacing w:after="240" w:before="24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Mô tả ngắn: Một đoạn văn bản giới thiệu nội dung của bài viết.</w:t>
      </w:r>
    </w:p>
    <w:p w:rsidR="00000000" w:rsidDel="00000000" w:rsidP="00000000" w:rsidRDefault="00000000" w:rsidRPr="00000000" w14:paraId="000007D1">
      <w:pPr>
        <w:spacing w:after="240" w:before="24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Nút "Read More": Liên kết đến trang chi tiết bài viết.</w:t>
      </w:r>
    </w:p>
    <w:p w:rsidR="00000000" w:rsidDel="00000000" w:rsidP="00000000" w:rsidRDefault="00000000" w:rsidRPr="00000000" w14:paraId="000007D2">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Đầu vào:</w:t>
      </w:r>
    </w:p>
    <w:p w:rsidR="00000000" w:rsidDel="00000000" w:rsidP="00000000" w:rsidRDefault="00000000" w:rsidRPr="00000000" w14:paraId="000007D3">
      <w:pPr>
        <w:spacing w:after="240" w:befor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Hiển thị Bài Viết: Danh sách các bài viết mới nhất được trình bày trên trang chủ, mỗi bài viết bao gồm tiêu đề, ngày đăng, và một đoạn mô tả ngắn gọn để thu hút sự quan tâm của người đọc.</w:t>
      </w:r>
    </w:p>
    <w:p w:rsidR="00000000" w:rsidDel="00000000" w:rsidP="00000000" w:rsidRDefault="00000000" w:rsidRPr="00000000" w14:paraId="000007D4">
      <w:pPr>
        <w:spacing w:after="240" w:befor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Chức Năng Đọc Thêm: Tích hợp nút "Read More" dưới mỗi bài viết, cho phép người dùng chuyển trực tiếp đến trang chi tiết của bài viết đó để khám phá nội dung đầy đủ.</w:t>
      </w:r>
    </w:p>
    <w:p w:rsidR="00000000" w:rsidDel="00000000" w:rsidP="00000000" w:rsidRDefault="00000000" w:rsidRPr="00000000" w14:paraId="000007D5">
      <w:pPr>
        <w:spacing w:after="240" w:befor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Danh sách các bài viết ngắn gọn, mỗi bài viết gồm tiêu đề, ngày đăng, một đoạn mô tả ngắn và hình ảnh.</w:t>
      </w:r>
    </w:p>
    <w:p w:rsidR="00000000" w:rsidDel="00000000" w:rsidP="00000000" w:rsidRDefault="00000000" w:rsidRPr="00000000" w14:paraId="000007D6">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Cách thực hiện:</w:t>
      </w:r>
    </w:p>
    <w:p w:rsidR="00000000" w:rsidDel="00000000" w:rsidP="00000000" w:rsidRDefault="00000000" w:rsidRPr="00000000" w14:paraId="000007D7">
      <w:pPr>
        <w:spacing w:after="240" w:before="240"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Hiển thị bài viết:</w:t>
      </w:r>
    </w:p>
    <w:p w:rsidR="00000000" w:rsidDel="00000000" w:rsidP="00000000" w:rsidRDefault="00000000" w:rsidRPr="00000000" w14:paraId="000007D8">
      <w:pPr>
        <w:spacing w:after="240" w:before="240"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Tiêu đề, ngày đăng, mô tả ngắn và hình ảnh cho mỗi bài viết.</w:t>
      </w:r>
    </w:p>
    <w:p w:rsidR="00000000" w:rsidDel="00000000" w:rsidP="00000000" w:rsidRDefault="00000000" w:rsidRPr="00000000" w14:paraId="000007D9">
      <w:pPr>
        <w:spacing w:after="240" w:before="240"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Mỗi bài viết trong danh sách có một nút "Read More" để chuyển đến trang chi tiết bài viết đó.</w:t>
      </w:r>
    </w:p>
    <w:p w:rsidR="00000000" w:rsidDel="00000000" w:rsidP="00000000" w:rsidRDefault="00000000" w:rsidRPr="00000000" w14:paraId="000007DA">
      <w:pPr>
        <w:spacing w:after="240" w:before="240"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Tải trang:</w:t>
      </w:r>
    </w:p>
    <w:p w:rsidR="00000000" w:rsidDel="00000000" w:rsidP="00000000" w:rsidRDefault="00000000" w:rsidRPr="00000000" w14:paraId="000007DB">
      <w:pPr>
        <w:spacing w:after="240" w:before="240" w:lineRule="auto"/>
        <w:ind w:left="360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Khi người dùng nhấp vào "Read More", hệ thống sẽ nhanh chóng tải trang chi tiết bài viết, mang lại trải nghiệm người dùng liền mạch và nhanh chóng</w:t>
      </w:r>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7DC">
      <w:pPr>
        <w:spacing w:after="240" w:before="240"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Đăng bình luận:</w:t>
      </w:r>
    </w:p>
    <w:p w:rsidR="00000000" w:rsidDel="00000000" w:rsidP="00000000" w:rsidRDefault="00000000" w:rsidRPr="00000000" w14:paraId="000007DD">
      <w:pPr>
        <w:spacing w:after="240" w:before="240"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Người dùng có thể nhập bình luận vào một trường dữ liệu dưới bài viết, sau đó gửi đi. Hệ thống sẽ xử lý và lưu trữ bình luận này để hiển thị công khai.</w:t>
      </w:r>
    </w:p>
    <w:p w:rsidR="00000000" w:rsidDel="00000000" w:rsidP="00000000" w:rsidRDefault="00000000" w:rsidRPr="00000000" w14:paraId="000007DE">
      <w:pPr>
        <w:spacing w:after="240" w:before="240"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Hiển thị bình luận:</w:t>
      </w:r>
    </w:p>
    <w:p w:rsidR="00000000" w:rsidDel="00000000" w:rsidP="00000000" w:rsidRDefault="00000000" w:rsidRPr="00000000" w14:paraId="000007DF">
      <w:pPr>
        <w:spacing w:after="240" w:before="240"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Bình luận được hiển thị ngay dưới bài viết, bao gồm tên người dùng, ngày bình luận và nội dung, cho phép một cuộc trao đổi ý kiến đa chiều và sinh động.</w:t>
      </w:r>
    </w:p>
    <w:p w:rsidR="00000000" w:rsidDel="00000000" w:rsidP="00000000" w:rsidRDefault="00000000" w:rsidRPr="00000000" w14:paraId="000007E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br w:type="textWrapping"/>
      </w:r>
    </w:p>
    <w:p w:rsidR="00000000" w:rsidDel="00000000" w:rsidP="00000000" w:rsidRDefault="00000000" w:rsidRPr="00000000" w14:paraId="000007E1">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Navigation và Layout:</w:t>
      </w:r>
    </w:p>
    <w:p w:rsidR="00000000" w:rsidDel="00000000" w:rsidP="00000000" w:rsidRDefault="00000000" w:rsidRPr="00000000" w14:paraId="000007E2">
      <w:pPr>
        <w:spacing w:after="240" w:before="240"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Header chứa logo và menu navigation (Home, Shop, Blog, Page, About, Contact).</w:t>
      </w:r>
    </w:p>
    <w:p w:rsidR="00000000" w:rsidDel="00000000" w:rsidP="00000000" w:rsidRDefault="00000000" w:rsidRPr="00000000" w14:paraId="000007E3">
      <w:pPr>
        <w:spacing w:after="240" w:before="240"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Nút "Đăng nhập" để người dùng có thể đăng nhập vào tài khoản của họ.</w:t>
      </w:r>
    </w:p>
    <w:p w:rsidR="00000000" w:rsidDel="00000000" w:rsidP="00000000" w:rsidRDefault="00000000" w:rsidRPr="00000000" w14:paraId="000007E4">
      <w:pPr>
        <w:spacing w:after="240" w:before="240"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Footer có thể chứa thông tin bổ sung hoặc liên kết.</w:t>
      </w:r>
    </w:p>
    <w:p w:rsidR="00000000" w:rsidDel="00000000" w:rsidP="00000000" w:rsidRDefault="00000000" w:rsidRPr="00000000" w14:paraId="000007E5">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Đầu ra:</w:t>
      </w:r>
    </w:p>
    <w:p w:rsidR="00000000" w:rsidDel="00000000" w:rsidP="00000000" w:rsidRDefault="00000000" w:rsidRPr="00000000" w14:paraId="000007E6">
      <w:pPr>
        <w:spacing w:after="240" w:befor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Người dùng có thể xem qua các bài viết và chọn đọc chi tiết bài viết họ quan tâm.</w:t>
      </w:r>
    </w:p>
    <w:p w:rsidR="00000000" w:rsidDel="00000000" w:rsidP="00000000" w:rsidRDefault="00000000" w:rsidRPr="00000000" w14:paraId="000007E7">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Phần Admin</w:t>
      </w:r>
    </w:p>
    <w:p w:rsidR="00000000" w:rsidDel="00000000" w:rsidP="00000000" w:rsidRDefault="00000000" w:rsidRPr="00000000" w14:paraId="000007E8">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Giao Diện Chính Quản Lý Blog</w:t>
      </w:r>
    </w:p>
    <w:p w:rsidR="00000000" w:rsidDel="00000000" w:rsidP="00000000" w:rsidRDefault="00000000" w:rsidRPr="00000000" w14:paraId="000007E9">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Cấu Trúc Trang:</w:t>
      </w:r>
    </w:p>
    <w:p w:rsidR="00000000" w:rsidDel="00000000" w:rsidP="00000000" w:rsidRDefault="00000000" w:rsidRPr="00000000" w14:paraId="000007EA">
      <w:pPr>
        <w:spacing w:after="240" w:befor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Sidebar (Thanh Bên Trái):</w:t>
      </w:r>
    </w:p>
    <w:p w:rsidR="00000000" w:rsidDel="00000000" w:rsidP="00000000" w:rsidRDefault="00000000" w:rsidRPr="00000000" w14:paraId="000007EB">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Bao gồm các mục điều hướng như:</w:t>
      </w:r>
    </w:p>
    <w:p w:rsidR="00000000" w:rsidDel="00000000" w:rsidP="00000000" w:rsidRDefault="00000000" w:rsidRPr="00000000" w14:paraId="000007EC">
      <w:pPr>
        <w:spacing w:after="240" w:before="240" w:lineRule="auto"/>
        <w:ind w:left="32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tổng quan</w:t>
      </w:r>
    </w:p>
    <w:p w:rsidR="00000000" w:rsidDel="00000000" w:rsidP="00000000" w:rsidRDefault="00000000" w:rsidRPr="00000000" w14:paraId="000007ED">
      <w:pPr>
        <w:spacing w:after="240" w:before="240" w:lineRule="auto"/>
        <w:ind w:left="32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w:t>
      </w:r>
    </w:p>
    <w:p w:rsidR="00000000" w:rsidDel="00000000" w:rsidP="00000000" w:rsidRDefault="00000000" w:rsidRPr="00000000" w14:paraId="000007EE">
      <w:pPr>
        <w:spacing w:after="240" w:before="240" w:lineRule="auto"/>
        <w:ind w:left="32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p w:rsidR="00000000" w:rsidDel="00000000" w:rsidP="00000000" w:rsidRDefault="00000000" w:rsidRPr="00000000" w14:paraId="000007EF">
      <w:pPr>
        <w:spacing w:after="240" w:before="240" w:lineRule="auto"/>
        <w:ind w:left="32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w:t>
      </w:r>
    </w:p>
    <w:p w:rsidR="00000000" w:rsidDel="00000000" w:rsidP="00000000" w:rsidRDefault="00000000" w:rsidRPr="00000000" w14:paraId="000007F0">
      <w:pPr>
        <w:spacing w:after="240" w:before="240" w:lineRule="auto"/>
        <w:ind w:left="32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Blog (mục hiện tại đang chọn)</w:t>
      </w:r>
    </w:p>
    <w:p w:rsidR="00000000" w:rsidDel="00000000" w:rsidP="00000000" w:rsidRDefault="00000000" w:rsidRPr="00000000" w14:paraId="000007F1">
      <w:pPr>
        <w:spacing w:after="240" w:before="240" w:lineRule="auto"/>
        <w:ind w:left="32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chủ</w:t>
      </w:r>
    </w:p>
    <w:p w:rsidR="00000000" w:rsidDel="00000000" w:rsidP="00000000" w:rsidRDefault="00000000" w:rsidRPr="00000000" w14:paraId="000007F2">
      <w:pPr>
        <w:spacing w:after="240" w:before="240"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Phần Trung Tâm:</w:t>
      </w:r>
    </w:p>
    <w:p w:rsidR="00000000" w:rsidDel="00000000" w:rsidP="00000000" w:rsidRDefault="00000000" w:rsidRPr="00000000" w14:paraId="000007F3">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6"/>
          <w:szCs w:val="26"/>
          <w:rtl w:val="0"/>
        </w:rPr>
        <w:t xml:space="preserve">Phân Loại: </w:t>
      </w:r>
      <w:r w:rsidDel="00000000" w:rsidR="00000000" w:rsidRPr="00000000">
        <w:rPr>
          <w:rFonts w:ascii="Times New Roman" w:cs="Times New Roman" w:eastAsia="Times New Roman" w:hAnsi="Times New Roman"/>
          <w:sz w:val="26"/>
          <w:szCs w:val="26"/>
          <w:rtl w:val="0"/>
        </w:rPr>
        <w:t xml:space="preserve">Dropdown để phân loại các blog theo tiêu chí nhất định (ví dụ: thời gian đăng, danh mục, hoặc trạng thái).</w:t>
      </w:r>
    </w:p>
    <w:p w:rsidR="00000000" w:rsidDel="00000000" w:rsidP="00000000" w:rsidRDefault="00000000" w:rsidRPr="00000000" w14:paraId="000007F4">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Tìm kiếm blog: </w:t>
      </w:r>
      <w:r w:rsidDel="00000000" w:rsidR="00000000" w:rsidRPr="00000000">
        <w:rPr>
          <w:rFonts w:ascii="Times New Roman" w:cs="Times New Roman" w:eastAsia="Times New Roman" w:hAnsi="Times New Roman"/>
          <w:sz w:val="26"/>
          <w:szCs w:val="26"/>
          <w:rtl w:val="0"/>
        </w:rPr>
        <w:t xml:space="preserve">Thanh tìm kiếm cho phép nhập tên blog hoặc từ khóa để tìm các blog có liên quan.</w:t>
      </w:r>
    </w:p>
    <w:p w:rsidR="00000000" w:rsidDel="00000000" w:rsidP="00000000" w:rsidRDefault="00000000" w:rsidRPr="00000000" w14:paraId="000007F5">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Nút thêm blog mới (+): </w:t>
      </w:r>
      <w:r w:rsidDel="00000000" w:rsidR="00000000" w:rsidRPr="00000000">
        <w:rPr>
          <w:rFonts w:ascii="Times New Roman" w:cs="Times New Roman" w:eastAsia="Times New Roman" w:hAnsi="Times New Roman"/>
          <w:sz w:val="26"/>
          <w:szCs w:val="26"/>
          <w:rtl w:val="0"/>
        </w:rPr>
        <w:t xml:space="preserve">Cho phép tạo một blog mới.</w:t>
      </w:r>
    </w:p>
    <w:p w:rsidR="00000000" w:rsidDel="00000000" w:rsidP="00000000" w:rsidRDefault="00000000" w:rsidRPr="00000000" w14:paraId="000007F6">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Nút xuất file: </w:t>
      </w:r>
      <w:r w:rsidDel="00000000" w:rsidR="00000000" w:rsidRPr="00000000">
        <w:rPr>
          <w:rFonts w:ascii="Times New Roman" w:cs="Times New Roman" w:eastAsia="Times New Roman" w:hAnsi="Times New Roman"/>
          <w:sz w:val="26"/>
          <w:szCs w:val="26"/>
          <w:rtl w:val="0"/>
        </w:rPr>
        <w:t xml:space="preserve">Cho phép xuất dữ liệu blog ra định dạng file (CSV, Excel, PDF, v.v.).</w:t>
      </w:r>
    </w:p>
    <w:p w:rsidR="00000000" w:rsidDel="00000000" w:rsidP="00000000" w:rsidRDefault="00000000" w:rsidRPr="00000000" w14:paraId="000007F7">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6"/>
          <w:szCs w:val="26"/>
          <w:rtl w:val="0"/>
        </w:rPr>
        <w:t xml:space="preserve">Nút nhập file: </w:t>
      </w:r>
      <w:r w:rsidDel="00000000" w:rsidR="00000000" w:rsidRPr="00000000">
        <w:rPr>
          <w:rFonts w:ascii="Times New Roman" w:cs="Times New Roman" w:eastAsia="Times New Roman" w:hAnsi="Times New Roman"/>
          <w:sz w:val="26"/>
          <w:szCs w:val="26"/>
          <w:rtl w:val="0"/>
        </w:rPr>
        <w:t xml:space="preserve">Cho phép tải dữ liệu blog lên từ file.</w:t>
      </w:r>
    </w:p>
    <w:p w:rsidR="00000000" w:rsidDel="00000000" w:rsidP="00000000" w:rsidRDefault="00000000" w:rsidRPr="00000000" w14:paraId="000007F8">
      <w:pPr>
        <w:spacing w:after="240" w:before="240"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Danh Sách Blog:</w:t>
      </w:r>
    </w:p>
    <w:p w:rsidR="00000000" w:rsidDel="00000000" w:rsidP="00000000" w:rsidRDefault="00000000" w:rsidRPr="00000000" w14:paraId="000007F9">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6"/>
          <w:szCs w:val="26"/>
          <w:rtl w:val="0"/>
        </w:rPr>
        <w:t xml:space="preserve">Hiển thị từng blog trong dạng card: </w:t>
      </w:r>
      <w:r w:rsidDel="00000000" w:rsidR="00000000" w:rsidRPr="00000000">
        <w:rPr>
          <w:rFonts w:ascii="Times New Roman" w:cs="Times New Roman" w:eastAsia="Times New Roman" w:hAnsi="Times New Roman"/>
          <w:sz w:val="26"/>
          <w:szCs w:val="26"/>
          <w:rtl w:val="0"/>
        </w:rPr>
        <w:t xml:space="preserve">Mỗi blog được hiển thị trong một khung, bao gồm:</w:t>
      </w:r>
    </w:p>
    <w:p w:rsidR="00000000" w:rsidDel="00000000" w:rsidP="00000000" w:rsidRDefault="00000000" w:rsidRPr="00000000" w14:paraId="000007FA">
      <w:pPr>
        <w:spacing w:after="240" w:before="240" w:lineRule="auto"/>
        <w:ind w:left="32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đại diện blog (một vị trí cho hình ảnh của blog).</w:t>
      </w:r>
    </w:p>
    <w:p w:rsidR="00000000" w:rsidDel="00000000" w:rsidP="00000000" w:rsidRDefault="00000000" w:rsidRPr="00000000" w14:paraId="000007FB">
      <w:pPr>
        <w:spacing w:after="240" w:before="240" w:lineRule="auto"/>
        <w:ind w:left="32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blog và nội dung ngắn: Một đoạn trích dẫn hoặc mô tả ngắn gọn về nội dung của blog.</w:t>
      </w:r>
    </w:p>
    <w:p w:rsidR="00000000" w:rsidDel="00000000" w:rsidP="00000000" w:rsidRDefault="00000000" w:rsidRPr="00000000" w14:paraId="000007FC">
      <w:pPr>
        <w:spacing w:after="240" w:before="240" w:lineRule="auto"/>
        <w:ind w:left="32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"Sửa" để chỉnh sửa blog và nút "Xóa" để xóa blog.</w:t>
      </w:r>
    </w:p>
    <w:p w:rsidR="00000000" w:rsidDel="00000000" w:rsidP="00000000" w:rsidRDefault="00000000" w:rsidRPr="00000000" w14:paraId="000007FD">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Giao Diện Thêm Blog</w:t>
      </w:r>
    </w:p>
    <w:p w:rsidR="00000000" w:rsidDel="00000000" w:rsidP="00000000" w:rsidRDefault="00000000" w:rsidRPr="00000000" w14:paraId="000007FE">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Cấu Trúc Trang:</w:t>
      </w:r>
    </w:p>
    <w:p w:rsidR="00000000" w:rsidDel="00000000" w:rsidP="00000000" w:rsidRDefault="00000000" w:rsidRPr="00000000" w14:paraId="000007FF">
      <w:pPr>
        <w:spacing w:after="240" w:befor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Tiêu Đề: </w:t>
      </w:r>
      <w:r w:rsidDel="00000000" w:rsidR="00000000" w:rsidRPr="00000000">
        <w:rPr>
          <w:rFonts w:ascii="Times New Roman" w:cs="Times New Roman" w:eastAsia="Times New Roman" w:hAnsi="Times New Roman"/>
          <w:sz w:val="26"/>
          <w:szCs w:val="26"/>
          <w:rtl w:val="0"/>
        </w:rPr>
        <w:t xml:space="preserve">"Thêm Blog" để cho biết đây là giao diện tạo mới blog.</w:t>
      </w:r>
    </w:p>
    <w:p w:rsidR="00000000" w:rsidDel="00000000" w:rsidP="00000000" w:rsidRDefault="00000000" w:rsidRPr="00000000" w14:paraId="00000800">
      <w:pPr>
        <w:spacing w:after="240" w:before="240"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Form Thêm Blog:</w:t>
      </w:r>
    </w:p>
    <w:p w:rsidR="00000000" w:rsidDel="00000000" w:rsidP="00000000" w:rsidRDefault="00000000" w:rsidRPr="00000000" w14:paraId="00000801">
      <w:pPr>
        <w:spacing w:after="240" w:before="240"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6"/>
          <w:szCs w:val="26"/>
          <w:rtl w:val="0"/>
        </w:rPr>
        <w:t xml:space="preserve">Tên Blog: </w:t>
      </w:r>
      <w:r w:rsidDel="00000000" w:rsidR="00000000" w:rsidRPr="00000000">
        <w:rPr>
          <w:rFonts w:ascii="Times New Roman" w:cs="Times New Roman" w:eastAsia="Times New Roman" w:hAnsi="Times New Roman"/>
          <w:sz w:val="26"/>
          <w:szCs w:val="26"/>
          <w:rtl w:val="0"/>
        </w:rPr>
        <w:t xml:space="preserve">Trường nhập liệu để nhập tiêu đề của blog.</w:t>
      </w:r>
    </w:p>
    <w:p w:rsidR="00000000" w:rsidDel="00000000" w:rsidP="00000000" w:rsidRDefault="00000000" w:rsidRPr="00000000" w14:paraId="00000802">
      <w:pPr>
        <w:spacing w:after="240" w:before="240"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6"/>
          <w:szCs w:val="26"/>
          <w:rtl w:val="0"/>
        </w:rPr>
        <w:t xml:space="preserve">Nội dung: </w:t>
      </w:r>
      <w:r w:rsidDel="00000000" w:rsidR="00000000" w:rsidRPr="00000000">
        <w:rPr>
          <w:rFonts w:ascii="Times New Roman" w:cs="Times New Roman" w:eastAsia="Times New Roman" w:hAnsi="Times New Roman"/>
          <w:sz w:val="26"/>
          <w:szCs w:val="26"/>
          <w:rtl w:val="0"/>
        </w:rPr>
        <w:t xml:space="preserve">Trường nhập liệu lớn hơn với trình soạn thảo văn bản phong phú (WYSIWYG editor). Người dùng có thể thêm các đoạn văn bản, định dạng văn bản như in đậm, in nghiêng, gạch chân, thêm liên kết, hình ảnh, v.v.</w:t>
      </w:r>
    </w:p>
    <w:p w:rsidR="00000000" w:rsidDel="00000000" w:rsidP="00000000" w:rsidRDefault="00000000" w:rsidRPr="00000000" w14:paraId="00000803">
      <w:pPr>
        <w:spacing w:after="240" w:before="240"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Phần Hình Ảnh:</w:t>
      </w:r>
    </w:p>
    <w:p w:rsidR="00000000" w:rsidDel="00000000" w:rsidP="00000000" w:rsidRDefault="00000000" w:rsidRPr="00000000" w14:paraId="00000804">
      <w:pPr>
        <w:spacing w:after="240" w:before="240"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Hình ảnh đại diện: Một khung hình ảnh hiển thị trước.</w:t>
      </w:r>
    </w:p>
    <w:p w:rsidR="00000000" w:rsidDel="00000000" w:rsidP="00000000" w:rsidRDefault="00000000" w:rsidRPr="00000000" w14:paraId="00000805">
      <w:pPr>
        <w:spacing w:after="240" w:before="240"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Nút "Chọn ảnh": Để tải lên hình ảnh đại diện cho blog. Định dạng file yêu cầu là JPEG hoặc PNG với dung lượng không quá 1MB.</w:t>
      </w:r>
    </w:p>
    <w:p w:rsidR="00000000" w:rsidDel="00000000" w:rsidP="00000000" w:rsidRDefault="00000000" w:rsidRPr="00000000" w14:paraId="00000806">
      <w:pPr>
        <w:spacing w:after="240" w:befor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Nút Thêm: </w:t>
      </w:r>
      <w:r w:rsidDel="00000000" w:rsidR="00000000" w:rsidRPr="00000000">
        <w:rPr>
          <w:rFonts w:ascii="Times New Roman" w:cs="Times New Roman" w:eastAsia="Times New Roman" w:hAnsi="Times New Roman"/>
          <w:sz w:val="26"/>
          <w:szCs w:val="26"/>
          <w:rtl w:val="0"/>
        </w:rPr>
        <w:t xml:space="preserve">Khi thông tin blog được điền đầy đủ, người dùng nhấn nút "Thêm" để lưu thông tin blog vào cơ sở dữ liệu.</w:t>
      </w:r>
    </w:p>
    <w:p w:rsidR="00000000" w:rsidDel="00000000" w:rsidP="00000000" w:rsidRDefault="00000000" w:rsidRPr="00000000" w14:paraId="00000807">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Giao Diện Sửa Blog</w:t>
      </w:r>
    </w:p>
    <w:p w:rsidR="00000000" w:rsidDel="00000000" w:rsidP="00000000" w:rsidRDefault="00000000" w:rsidRPr="00000000" w14:paraId="00000808">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Cấu Trúc Trang:</w:t>
      </w:r>
    </w:p>
    <w:p w:rsidR="00000000" w:rsidDel="00000000" w:rsidP="00000000" w:rsidRDefault="00000000" w:rsidRPr="00000000" w14:paraId="00000809">
      <w:pPr>
        <w:spacing w:after="240" w:befor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Tiêu Đề: </w:t>
      </w:r>
      <w:r w:rsidDel="00000000" w:rsidR="00000000" w:rsidRPr="00000000">
        <w:rPr>
          <w:rFonts w:ascii="Times New Roman" w:cs="Times New Roman" w:eastAsia="Times New Roman" w:hAnsi="Times New Roman"/>
          <w:sz w:val="26"/>
          <w:szCs w:val="26"/>
          <w:rtl w:val="0"/>
        </w:rPr>
        <w:t xml:space="preserve">"Sửa Blog" để cho biết đây là giao diện chỉnh sửa blog đã tồn tại.</w:t>
      </w:r>
    </w:p>
    <w:p w:rsidR="00000000" w:rsidDel="00000000" w:rsidP="00000000" w:rsidRDefault="00000000" w:rsidRPr="00000000" w14:paraId="0000080A">
      <w:pPr>
        <w:spacing w:after="240" w:before="240"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Form Sửa Blog:</w:t>
      </w:r>
    </w:p>
    <w:p w:rsidR="00000000" w:rsidDel="00000000" w:rsidP="00000000" w:rsidRDefault="00000000" w:rsidRPr="00000000" w14:paraId="0000080B">
      <w:pPr>
        <w:spacing w:after="240" w:before="240"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Tên Blog: Trường nhập liệu để sửa tiêu đề blog hiện tại.</w:t>
      </w:r>
    </w:p>
    <w:p w:rsidR="00000000" w:rsidDel="00000000" w:rsidP="00000000" w:rsidRDefault="00000000" w:rsidRPr="00000000" w14:paraId="0000080C">
      <w:pPr>
        <w:spacing w:after="240" w:before="240"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Nội dung: Trình soạn thảo WYSIWYG để người dùng chỉnh sửa nội dung blog hiện tại. Nội dung sẽ được hiển thị với các tùy chọn chỉnh sửa định dạng tương tự như trong phần thêm blog.</w:t>
      </w:r>
    </w:p>
    <w:p w:rsidR="00000000" w:rsidDel="00000000" w:rsidP="00000000" w:rsidRDefault="00000000" w:rsidRPr="00000000" w14:paraId="0000080D">
      <w:pPr>
        <w:numPr>
          <w:ilvl w:val="0"/>
          <w:numId w:val="12"/>
        </w:numPr>
        <w:spacing w:after="240" w:lineRule="auto"/>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Phần Hình Ảnh:</w:t>
      </w:r>
      <w:r w:rsidDel="00000000" w:rsidR="00000000" w:rsidRPr="00000000">
        <w:rPr>
          <w:rtl w:val="0"/>
        </w:rPr>
      </w:r>
    </w:p>
    <w:p w:rsidR="00000000" w:rsidDel="00000000" w:rsidP="00000000" w:rsidRDefault="00000000" w:rsidRPr="00000000" w14:paraId="0000080E">
      <w:pPr>
        <w:spacing w:after="240" w:before="240"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Hình ảnh đại diện hiện tại: Hiển thị hình ảnh hiện tại của blog (nếu có).</w:t>
      </w:r>
    </w:p>
    <w:p w:rsidR="00000000" w:rsidDel="00000000" w:rsidP="00000000" w:rsidRDefault="00000000" w:rsidRPr="00000000" w14:paraId="0000080F">
      <w:pPr>
        <w:spacing w:after="240" w:before="240" w:lineRule="auto"/>
        <w:ind w:left="3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Nút "Chọn ảnh": Cho phép thay đổi hình ảnh đại diện của blog. Yêu cầu định dạng JPEG hoặc PNG và giới hạn dung lượng 1MB.</w:t>
      </w:r>
    </w:p>
    <w:p w:rsidR="00000000" w:rsidDel="00000000" w:rsidP="00000000" w:rsidRDefault="00000000" w:rsidRPr="00000000" w14:paraId="00000810">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Nút Cập Nhật: Sau khi chỉnh sửa blog, nhấn nút "Cập Nhật" để lưu các thay đổi vào cơ sở dữ liệu.</w:t>
      </w:r>
    </w:p>
    <w:p w:rsidR="00000000" w:rsidDel="00000000" w:rsidP="00000000" w:rsidRDefault="00000000" w:rsidRPr="00000000" w14:paraId="00000811">
      <w:pPr>
        <w:spacing w:after="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2">
      <w:pPr>
        <w:spacing w:after="80" w:before="2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Cơ Bản:</w:t>
      </w:r>
    </w:p>
    <w:p w:rsidR="00000000" w:rsidDel="00000000" w:rsidP="00000000" w:rsidRDefault="00000000" w:rsidRPr="00000000" w14:paraId="00000813">
      <w:pPr>
        <w:numPr>
          <w:ilvl w:val="0"/>
          <w:numId w:val="115"/>
        </w:numPr>
        <w:spacing w:after="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Blog:</w:t>
      </w:r>
    </w:p>
    <w:p w:rsidR="00000000" w:rsidDel="00000000" w:rsidP="00000000" w:rsidRDefault="00000000" w:rsidRPr="00000000" w14:paraId="00000814">
      <w:pPr>
        <w:spacing w:after="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nhập tiêu đề, nội dung, và tải lên hình ảnh.</w:t>
      </w:r>
    </w:p>
    <w:p w:rsidR="00000000" w:rsidDel="00000000" w:rsidP="00000000" w:rsidRDefault="00000000" w:rsidRPr="00000000" w14:paraId="00000815">
      <w:pPr>
        <w:spacing w:after="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Blog mới sẽ được lưu vào hệ thống sau khi nhấn nút "Thêm".</w:t>
      </w:r>
    </w:p>
    <w:p w:rsidR="00000000" w:rsidDel="00000000" w:rsidP="00000000" w:rsidRDefault="00000000" w:rsidRPr="00000000" w14:paraId="00000816">
      <w:pPr>
        <w:numPr>
          <w:ilvl w:val="0"/>
          <w:numId w:val="115"/>
        </w:numPr>
        <w:spacing w:after="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Blog:</w:t>
      </w:r>
    </w:p>
    <w:p w:rsidR="00000000" w:rsidDel="00000000" w:rsidP="00000000" w:rsidRDefault="00000000" w:rsidRPr="00000000" w14:paraId="00000817">
      <w:pPr>
        <w:spacing w:after="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cập nhật tiêu đề, nội dung và thay đổi hình ảnh đại diện của blog đã tồn tại.</w:t>
      </w:r>
    </w:p>
    <w:p w:rsidR="00000000" w:rsidDel="00000000" w:rsidP="00000000" w:rsidRDefault="00000000" w:rsidRPr="00000000" w14:paraId="00000818">
      <w:pPr>
        <w:spacing w:after="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thay đổi sẽ được lưu vào hệ thống khi nhấn nút "Cập Nhật".</w:t>
      </w:r>
    </w:p>
    <w:p w:rsidR="00000000" w:rsidDel="00000000" w:rsidP="00000000" w:rsidRDefault="00000000" w:rsidRPr="00000000" w14:paraId="00000819">
      <w:pPr>
        <w:numPr>
          <w:ilvl w:val="0"/>
          <w:numId w:val="115"/>
        </w:numPr>
        <w:spacing w:after="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Tìm kiếm và Phân loại Blog:</w:t>
      </w:r>
    </w:p>
    <w:p w:rsidR="00000000" w:rsidDel="00000000" w:rsidP="00000000" w:rsidRDefault="00000000" w:rsidRPr="00000000" w14:paraId="0000081A">
      <w:pPr>
        <w:spacing w:after="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blog theo tên hoặc nội dung liên quan.</w:t>
      </w:r>
    </w:p>
    <w:p w:rsidR="00000000" w:rsidDel="00000000" w:rsidP="00000000" w:rsidRDefault="00000000" w:rsidRPr="00000000" w14:paraId="0000081B">
      <w:pPr>
        <w:spacing w:after="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loại blog theo nhiều tiêu chí khác nhau.</w:t>
      </w:r>
    </w:p>
    <w:p w:rsidR="00000000" w:rsidDel="00000000" w:rsidP="00000000" w:rsidRDefault="00000000" w:rsidRPr="00000000" w14:paraId="0000081C">
      <w:pPr>
        <w:numPr>
          <w:ilvl w:val="0"/>
          <w:numId w:val="115"/>
        </w:numPr>
        <w:spacing w:after="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Xóa Blog:</w:t>
      </w:r>
    </w:p>
    <w:p w:rsidR="00000000" w:rsidDel="00000000" w:rsidP="00000000" w:rsidRDefault="00000000" w:rsidRPr="00000000" w14:paraId="0000081D">
      <w:pPr>
        <w:spacing w:after="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w:t>
      </w:r>
      <w:r w:rsidDel="00000000" w:rsidR="00000000" w:rsidRPr="00000000">
        <w:rPr>
          <w:rFonts w:ascii="Times New Roman" w:cs="Times New Roman" w:eastAsia="Times New Roman" w:hAnsi="Times New Roman"/>
          <w:sz w:val="26"/>
          <w:szCs w:val="26"/>
          <w:rtl w:val="0"/>
        </w:rPr>
        <w:t xml:space="preserve">gười dùng có thể xóa blog khỏi danh sách bằng cách nhấn vào biểu tượng thùng rác.</w:t>
      </w:r>
      <w:r w:rsidDel="00000000" w:rsidR="00000000" w:rsidRPr="00000000">
        <w:rPr>
          <w:rtl w:val="0"/>
        </w:rPr>
      </w:r>
    </w:p>
    <w:p w:rsidR="00000000" w:rsidDel="00000000" w:rsidP="00000000" w:rsidRDefault="00000000" w:rsidRPr="00000000" w14:paraId="0000081E">
      <w:pPr>
        <w:spacing w:after="80" w:before="2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Kỹ Thuật:</w:t>
      </w:r>
    </w:p>
    <w:p w:rsidR="00000000" w:rsidDel="00000000" w:rsidP="00000000" w:rsidRDefault="00000000" w:rsidRPr="00000000" w14:paraId="0000081F">
      <w:pPr>
        <w:numPr>
          <w:ilvl w:val="0"/>
          <w:numId w:val="46"/>
        </w:numPr>
        <w:spacing w:after="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Giới hạn về dung lượng hình ảnh:</w:t>
      </w:r>
      <w:r w:rsidDel="00000000" w:rsidR="00000000" w:rsidRPr="00000000">
        <w:rPr>
          <w:rFonts w:ascii="Times New Roman" w:cs="Times New Roman" w:eastAsia="Times New Roman" w:hAnsi="Times New Roman"/>
          <w:sz w:val="26"/>
          <w:szCs w:val="26"/>
          <w:rtl w:val="0"/>
        </w:rPr>
        <w:t xml:space="preserve"> Mỗi hình ảnh tải lên phải có dung lượng dưới 1MB và định dạng hợp lệ (JPEG, PNG).</w:t>
      </w:r>
    </w:p>
    <w:p w:rsidR="00000000" w:rsidDel="00000000" w:rsidP="00000000" w:rsidRDefault="00000000" w:rsidRPr="00000000" w14:paraId="00000820">
      <w:pPr>
        <w:numPr>
          <w:ilvl w:val="0"/>
          <w:numId w:val="46"/>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Hỗ trợ WYSIWYG editor: </w:t>
      </w:r>
      <w:r w:rsidDel="00000000" w:rsidR="00000000" w:rsidRPr="00000000">
        <w:rPr>
          <w:rFonts w:ascii="Times New Roman" w:cs="Times New Roman" w:eastAsia="Times New Roman" w:hAnsi="Times New Roman"/>
          <w:sz w:val="26"/>
          <w:szCs w:val="26"/>
          <w:rtl w:val="0"/>
        </w:rPr>
        <w:t xml:space="preserve">Trình soạn thảo văn bản hỗ trợ các tính năng định dạng cơ bản và nâng cao.</w:t>
      </w:r>
    </w:p>
    <w:p w:rsidR="00000000" w:rsidDel="00000000" w:rsidP="00000000" w:rsidRDefault="00000000" w:rsidRPr="00000000" w14:paraId="00000821">
      <w:pPr>
        <w:numPr>
          <w:ilvl w:val="0"/>
          <w:numId w:val="46"/>
        </w:numPr>
        <w:spacing w:after="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Cơ sở dữ liệu: </w:t>
      </w:r>
      <w:r w:rsidDel="00000000" w:rsidR="00000000" w:rsidRPr="00000000">
        <w:rPr>
          <w:rFonts w:ascii="Times New Roman" w:cs="Times New Roman" w:eastAsia="Times New Roman" w:hAnsi="Times New Roman"/>
          <w:sz w:val="26"/>
          <w:szCs w:val="26"/>
          <w:rtl w:val="0"/>
        </w:rPr>
        <w:t xml:space="preserve">Thông tin về blog, bao gồm tiêu đề, nội dung và hình ảnh, được lưu trữ trong cơ sở dữ liệu với khả năng chỉnh sửa và truy vấn.</w:t>
      </w:r>
      <w:r w:rsidDel="00000000" w:rsidR="00000000" w:rsidRPr="00000000">
        <w:br w:type="page"/>
      </w:r>
      <w:r w:rsidDel="00000000" w:rsidR="00000000" w:rsidRPr="00000000">
        <w:rPr>
          <w:rtl w:val="0"/>
        </w:rPr>
      </w:r>
    </w:p>
    <w:p w:rsidR="00000000" w:rsidDel="00000000" w:rsidP="00000000" w:rsidRDefault="00000000" w:rsidRPr="00000000" w14:paraId="00000822">
      <w:pPr>
        <w:spacing w:after="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3">
      <w:pPr>
        <w:spacing w:after="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báo lỗi blog</w:t>
      </w:r>
    </w:p>
    <w:p w:rsidR="00000000" w:rsidDel="00000000" w:rsidP="00000000" w:rsidRDefault="00000000" w:rsidRPr="00000000" w14:paraId="00000824">
      <w:pPr>
        <w:spacing w:after="240" w:lineRule="auto"/>
        <w:rPr>
          <w:rFonts w:ascii="Times New Roman" w:cs="Times New Roman" w:eastAsia="Times New Roman" w:hAnsi="Times New Roman"/>
          <w:sz w:val="26"/>
          <w:szCs w:val="26"/>
        </w:rPr>
      </w:pPr>
      <w:r w:rsidDel="00000000" w:rsidR="00000000" w:rsidRPr="00000000">
        <w:rPr>
          <w:rtl w:val="0"/>
        </w:rPr>
      </w:r>
    </w:p>
    <w:sdt>
      <w:sdtPr>
        <w:tag w:val="goog_rdk_28"/>
      </w:sdtPr>
      <w:sdtContent>
        <w:tbl>
          <w:tblPr>
            <w:tblStyle w:val="Table37"/>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Change w:id="0" w:author="Thuận Lê Chí" w:date="2024-10-14T17:38:52Z">
              <w:tblPr>
                <w:tblStyle w:val="Table36"/>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PrChange>
          </w:tblPr>
          <w:tblGrid>
            <w:gridCol w:w="3008.6666666666665"/>
            <w:gridCol w:w="3008.6666666666665"/>
            <w:gridCol w:w="3008.6666666666665"/>
            <w:tblGridChange w:id="0">
              <w:tblGrid>
                <w:gridCol w:w="3008.6666666666665"/>
                <w:gridCol w:w="3008.6666666666665"/>
                <w:gridCol w:w="3008.6666666666665"/>
              </w:tblGrid>
            </w:tblGridChange>
          </w:tblGrid>
          <w:sdt>
            <w:sdtPr>
              <w:tag w:val="goog_rdk_0"/>
            </w:sdtPr>
            <w:sdtContent>
              <w:tr>
                <w:trPr>
                  <w:trPrChange w:author="Thuận Lê Chí" w:id="0" w:date="2024-10-14T17:38:52Z">
                    <w:trPr>
                      <w:cantSplit w:val="0"/>
                      <w:trHeight w:val="530" w:hRule="atLeast"/>
                      <w:tblHeader w:val="0"/>
                    </w:trPr>
                  </w:trPrChange>
                </w:trPr>
                <w:sdt>
                  <w:sdtPr>
                    <w:tag w:val="goog_rdk_1"/>
                  </w:sdtPr>
                  <w:sdtContent>
                    <w:tc>
                      <w:tcPr>
                        <w:tcPrChange w:author="Thuận Lê Chí" w:id="0" w:date="2024-10-14T17:38:52Z">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tcPrChange>
                      </w:tcPr>
                      <w:p w:rsidR="00000000" w:rsidDel="00000000" w:rsidP="00000000" w:rsidRDefault="00000000" w:rsidRPr="00000000" w14:paraId="00000825">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sdtContent>
                </w:sdt>
                <w:sdt>
                  <w:sdtPr>
                    <w:tag w:val="goog_rdk_2"/>
                  </w:sdtPr>
                  <w:sdtContent>
                    <w:tc>
                      <w:tcPr>
                        <w:tcPrChange w:author="Thuận Lê Chí" w:id="0" w:date="2024-10-14T17:38:52Z">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tcPrChange>
                      </w:tcPr>
                      <w:p w:rsidR="00000000" w:rsidDel="00000000" w:rsidP="00000000" w:rsidRDefault="00000000" w:rsidRPr="00000000" w14:paraId="00000826">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w:t>
                        </w:r>
                      </w:p>
                    </w:tc>
                  </w:sdtContent>
                </w:sdt>
                <w:sdt>
                  <w:sdtPr>
                    <w:tag w:val="goog_rdk_3"/>
                  </w:sdtPr>
                  <w:sdtContent>
                    <w:tc>
                      <w:tcPr>
                        <w:tcPrChange w:author="Thuận Lê Chí" w:id="0" w:date="2024-10-14T17:38:52Z">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tcPrChange>
                      </w:tcPr>
                      <w:p w:rsidR="00000000" w:rsidDel="00000000" w:rsidP="00000000" w:rsidRDefault="00000000" w:rsidRPr="00000000" w14:paraId="00000827">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tc>
                  </w:sdtContent>
                </w:sdt>
              </w:tr>
            </w:sdtContent>
          </w:sdt>
          <w:sdt>
            <w:sdtPr>
              <w:tag w:val="goog_rdk_4"/>
            </w:sdtPr>
            <w:sdtContent>
              <w:tr>
                <w:trPr>
                  <w:trPrChange w:author="Thuận Lê Chí" w:id="0" w:date="2024-10-14T17:38:52Z">
                    <w:trPr>
                      <w:cantSplit w:val="0"/>
                      <w:trHeight w:val="1280" w:hRule="atLeast"/>
                      <w:tblHeader w:val="0"/>
                    </w:trPr>
                  </w:trPrChange>
                </w:trPr>
                <w:sdt>
                  <w:sdtPr>
                    <w:tag w:val="goog_rdk_5"/>
                  </w:sdtPr>
                  <w:sdtContent>
                    <w:tc>
                      <w:tcPr>
                        <w:tcPrChange w:author="Thuận Lê Chí" w:id="0" w:date="2024-10-14T17:38:52Z">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tcPrChange>
                      </w:tcPr>
                      <w:p w:rsidR="00000000" w:rsidDel="00000000" w:rsidP="00000000" w:rsidRDefault="00000000" w:rsidRPr="00000000" w14:paraId="00000828">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sdtContent>
                </w:sdt>
                <w:sdt>
                  <w:sdtPr>
                    <w:tag w:val="goog_rdk_6"/>
                  </w:sdtPr>
                  <w:sdtContent>
                    <w:tc>
                      <w:tcPr>
                        <w:tcPrChange w:author="Thuận Lê Chí" w:id="0" w:date="2024-10-14T17:38:52Z">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tcPrChange>
                      </w:tcPr>
                      <w:p w:rsidR="00000000" w:rsidDel="00000000" w:rsidP="00000000" w:rsidRDefault="00000000" w:rsidRPr="00000000" w14:paraId="00000829">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không nhập gì và nhấn tìm kiếm</w:t>
                        </w:r>
                      </w:p>
                    </w:tc>
                  </w:sdtContent>
                </w:sdt>
                <w:sdt>
                  <w:sdtPr>
                    <w:tag w:val="goog_rdk_7"/>
                  </w:sdtPr>
                  <w:sdtContent>
                    <w:tc>
                      <w:tcPr>
                        <w:tcPrChange w:author="Thuận Lê Chí" w:id="0" w:date="2024-10-14T17:38:52Z">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tcPrChange>
                      </w:tcPr>
                      <w:p w:rsidR="00000000" w:rsidDel="00000000" w:rsidP="00000000" w:rsidRDefault="00000000" w:rsidRPr="00000000" w14:paraId="0000082A">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tất cả đơn hàng.</w:t>
                        </w:r>
                      </w:p>
                    </w:tc>
                  </w:sdtContent>
                </w:sdt>
              </w:tr>
            </w:sdtContent>
          </w:sdt>
          <w:sdt>
            <w:sdtPr>
              <w:tag w:val="goog_rdk_8"/>
            </w:sdtPr>
            <w:sdtContent>
              <w:tr>
                <w:trPr>
                  <w:trPrChange w:author="Thuận Lê Chí" w:id="0" w:date="2024-10-14T17:38:52Z">
                    <w:trPr>
                      <w:cantSplit w:val="0"/>
                      <w:trHeight w:val="1280" w:hRule="atLeast"/>
                      <w:tblHeader w:val="0"/>
                    </w:trPr>
                  </w:trPrChange>
                </w:trPr>
                <w:sdt>
                  <w:sdtPr>
                    <w:tag w:val="goog_rdk_9"/>
                  </w:sdtPr>
                  <w:sdtContent>
                    <w:tc>
                      <w:tcPr>
                        <w:tcPrChange w:author="Thuận Lê Chí" w:id="0" w:date="2024-10-14T17:38:52Z">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tcPrChange>
                      </w:tcPr>
                      <w:p w:rsidR="00000000" w:rsidDel="00000000" w:rsidP="00000000" w:rsidRDefault="00000000" w:rsidRPr="00000000" w14:paraId="0000082B">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sdtContent>
                </w:sdt>
                <w:sdt>
                  <w:sdtPr>
                    <w:tag w:val="goog_rdk_10"/>
                  </w:sdtPr>
                  <w:sdtContent>
                    <w:tc>
                      <w:tcPr>
                        <w:tcPrChange w:author="Thuận Lê Chí" w:id="0" w:date="2024-10-14T17:38:52Z">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tcPrChange>
                      </w:tcPr>
                      <w:p w:rsidR="00000000" w:rsidDel="00000000" w:rsidP="00000000" w:rsidRDefault="00000000" w:rsidRPr="00000000" w14:paraId="0000082C">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nhập thông tin không tồn tại</w:t>
                        </w:r>
                      </w:p>
                    </w:tc>
                  </w:sdtContent>
                </w:sdt>
                <w:sdt>
                  <w:sdtPr>
                    <w:tag w:val="goog_rdk_11"/>
                  </w:sdtPr>
                  <w:sdtContent>
                    <w:tc>
                      <w:tcPr>
                        <w:tcPrChange w:author="Thuận Lê Chí" w:id="0" w:date="2024-10-14T17:38:52Z">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tcPrChange>
                      </w:tcPr>
                      <w:p w:rsidR="00000000" w:rsidDel="00000000" w:rsidP="00000000" w:rsidRDefault="00000000" w:rsidRPr="00000000" w14:paraId="0000082D">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"Không tìm thấy "</w:t>
                        </w:r>
                      </w:p>
                    </w:tc>
                  </w:sdtContent>
                </w:sdt>
              </w:tr>
            </w:sdtContent>
          </w:sdt>
          <w:sdt>
            <w:sdtPr>
              <w:tag w:val="goog_rdk_12"/>
            </w:sdtPr>
            <w:sdtContent>
              <w:tr>
                <w:trPr>
                  <w:trPrChange w:author="Thuận Lê Chí" w:id="0" w:date="2024-10-14T17:38:52Z">
                    <w:trPr>
                      <w:cantSplit w:val="0"/>
                      <w:trHeight w:val="1280" w:hRule="atLeast"/>
                      <w:tblHeader w:val="0"/>
                    </w:trPr>
                  </w:trPrChange>
                </w:trPr>
                <w:sdt>
                  <w:sdtPr>
                    <w:tag w:val="goog_rdk_13"/>
                  </w:sdtPr>
                  <w:sdtContent>
                    <w:tc>
                      <w:tcPr>
                        <w:tcPrChange w:author="Thuận Lê Chí" w:id="0" w:date="2024-10-14T17:38:52Z">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tcPrChange>
                      </w:tcPr>
                      <w:p w:rsidR="00000000" w:rsidDel="00000000" w:rsidP="00000000" w:rsidRDefault="00000000" w:rsidRPr="00000000" w14:paraId="0000082E">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sdtContent>
                </w:sdt>
                <w:sdt>
                  <w:sdtPr>
                    <w:tag w:val="goog_rdk_14"/>
                  </w:sdtPr>
                  <w:sdtContent>
                    <w:tc>
                      <w:tcPr>
                        <w:tcPrChange w:author="Thuận Lê Chí" w:id="0" w:date="2024-10-14T17:38:52Z">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tcPrChange>
                      </w:tcPr>
                      <w:p w:rsidR="00000000" w:rsidDel="00000000" w:rsidP="00000000" w:rsidRDefault="00000000" w:rsidRPr="00000000" w14:paraId="0000082F">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theo tên TG vs tên blog,</w:t>
                        </w:r>
                      </w:p>
                    </w:tc>
                  </w:sdtContent>
                </w:sdt>
                <w:sdt>
                  <w:sdtPr>
                    <w:tag w:val="goog_rdk_15"/>
                  </w:sdtPr>
                  <w:sdtContent>
                    <w:tc>
                      <w:tcPr>
                        <w:tcPrChange w:author="Thuận Lê Chí" w:id="0" w:date="2024-10-14T17:38:52Z">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tcPrChange>
                      </w:tcPr>
                      <w:p w:rsidR="00000000" w:rsidDel="00000000" w:rsidP="00000000" w:rsidRDefault="00000000" w:rsidRPr="00000000" w14:paraId="00000830">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theo Tác giả và blog đã tìm kiếm</w:t>
                        </w:r>
                      </w:p>
                      <w:p w:rsidR="00000000" w:rsidDel="00000000" w:rsidP="00000000" w:rsidRDefault="00000000" w:rsidRPr="00000000" w14:paraId="0000083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hiển thị theo ngày gần nhất tối đa 6 blog rồi phân trang</w:t>
                        </w:r>
                      </w:p>
                    </w:tc>
                  </w:sdtContent>
                </w:sdt>
              </w:tr>
            </w:sdtContent>
          </w:sdt>
          <w:sdt>
            <w:sdtPr>
              <w:tag w:val="goog_rdk_16"/>
            </w:sdtPr>
            <w:sdtContent>
              <w:tr>
                <w:trPr>
                  <w:trPrChange w:author="Thuận Lê Chí" w:id="0" w:date="2024-10-14T17:38:52Z">
                    <w:trPr>
                      <w:cantSplit w:val="0"/>
                      <w:trHeight w:val="1280" w:hRule="atLeast"/>
                      <w:tblHeader w:val="0"/>
                    </w:trPr>
                  </w:trPrChange>
                </w:trPr>
                <w:sdt>
                  <w:sdtPr>
                    <w:tag w:val="goog_rdk_17"/>
                  </w:sdtPr>
                  <w:sdtContent>
                    <w:tc>
                      <w:tcPr>
                        <w:tcPrChange w:author="Thuận Lê Chí" w:id="0" w:date="2024-10-14T17:38:52Z">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tcPrChange>
                      </w:tcPr>
                      <w:p w:rsidR="00000000" w:rsidDel="00000000" w:rsidP="00000000" w:rsidRDefault="00000000" w:rsidRPr="00000000" w14:paraId="00000832">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sdtContent>
                </w:sdt>
                <w:sdt>
                  <w:sdtPr>
                    <w:tag w:val="goog_rdk_18"/>
                  </w:sdtPr>
                  <w:sdtContent>
                    <w:tc>
                      <w:tcPr>
                        <w:tcPrChange w:author="Thuận Lê Chí" w:id="0" w:date="2024-10-14T17:38:52Z">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tcPrChange>
                      </w:tcPr>
                      <w:p w:rsidR="00000000" w:rsidDel="00000000" w:rsidP="00000000" w:rsidRDefault="00000000" w:rsidRPr="00000000" w14:paraId="00000833">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Blog lấy lên thông tin </w:t>
                        </w:r>
                      </w:p>
                    </w:tc>
                  </w:sdtContent>
                </w:sdt>
                <w:sdt>
                  <w:sdtPr>
                    <w:tag w:val="goog_rdk_19"/>
                  </w:sdtPr>
                  <w:sdtContent>
                    <w:tc>
                      <w:tcPr>
                        <w:vMerge w:val="restart"/>
                        <w:tcPrChange w:author="Thuận Lê Chí" w:id="0" w:date="2024-10-14T17:38:52Z">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tcPrChange>
                      </w:tcPr>
                      <w:p w:rsidR="00000000" w:rsidDel="00000000" w:rsidP="00000000" w:rsidRDefault="00000000" w:rsidRPr="00000000" w14:paraId="00000834">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Blog hiển thị : hình ảnh, id,ngày tạo, tên tác giả, 1 đoạn nội dung. Và được sắp xếp</w:t>
                        </w:r>
                      </w:p>
                      <w:p w:rsidR="00000000" w:rsidDel="00000000" w:rsidP="00000000" w:rsidRDefault="00000000" w:rsidRPr="00000000" w14:paraId="00000835">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thứ tự Date mới đăng sẽ được hiển đầu tiên ,và sẽ lấy tối đa 4 blog 1 trang nhe!.</w:t>
                        </w:r>
                      </w:p>
                    </w:tc>
                  </w:sdtContent>
                </w:sdt>
              </w:tr>
            </w:sdtContent>
          </w:sdt>
          <w:sdt>
            <w:sdtPr>
              <w:tag w:val="goog_rdk_20"/>
            </w:sdtPr>
            <w:sdtContent>
              <w:tr>
                <w:trPr>
                  <w:trPrChange w:author="Thuận Lê Chí" w:id="0" w:date="2024-10-14T17:38:52Z">
                    <w:trPr>
                      <w:cantSplit w:val="0"/>
                      <w:trHeight w:val="1280" w:hRule="atLeast"/>
                      <w:tblHeader w:val="0"/>
                    </w:trPr>
                  </w:trPrChange>
                </w:trPr>
                <w:sdt>
                  <w:sdtPr>
                    <w:tag w:val="goog_rdk_21"/>
                  </w:sdtPr>
                  <w:sdtContent>
                    <w:tc>
                      <w:tcPr>
                        <w:tcPrChange w:author="Thuận Lê Chí" w:id="0" w:date="2024-10-14T17:38:52Z">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tcPrChange>
                      </w:tcPr>
                      <w:p w:rsidR="00000000" w:rsidDel="00000000" w:rsidP="00000000" w:rsidRDefault="00000000" w:rsidRPr="00000000" w14:paraId="00000836">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sdtContent>
                </w:sdt>
                <w:sdt>
                  <w:sdtPr>
                    <w:tag w:val="goog_rdk_22"/>
                  </w:sdtPr>
                  <w:sdtContent>
                    <w:tc>
                      <w:tcPr>
                        <w:tcPrChange w:author="Thuận Lê Chí" w:id="0" w:date="2024-10-14T17:38:52Z">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tcPrChange>
                      </w:tcPr>
                      <w:p w:rsidR="00000000" w:rsidDel="00000000" w:rsidP="00000000" w:rsidRDefault="00000000" w:rsidRPr="00000000" w14:paraId="00000837">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blog theo tiêu chí ra sao</w:t>
                        </w:r>
                      </w:p>
                    </w:tc>
                  </w:sdtContent>
                </w:sdt>
                <w:sdt>
                  <w:sdtPr>
                    <w:tag w:val="goog_rdk_23"/>
                  </w:sdtPr>
                  <w:sdtContent>
                    <w:tc>
                      <w:tcPr>
                        <w:vMerge w:val="continue"/>
                        <w:tcPrChange w:author="Thuận Lê Chí" w:id="0" w:date="2024-10-14T17:38:52Z">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tcPrChange>
                      </w:tcPr>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sdtContent>
                </w:sdt>
              </w:tr>
            </w:sdtContent>
          </w:sdt>
          <w:sdt>
            <w:sdtPr>
              <w:tag w:val="goog_rdk_24"/>
            </w:sdtPr>
            <w:sdtContent>
              <w:tr>
                <w:trPr>
                  <w:trPrChange w:author="Thuận Lê Chí" w:id="0" w:date="2024-10-14T17:38:52Z">
                    <w:trPr>
                      <w:cantSplit w:val="0"/>
                      <w:tblHeader w:val="0"/>
                    </w:trPr>
                  </w:trPrChange>
                </w:trPr>
                <w:sdt>
                  <w:sdtPr>
                    <w:tag w:val="goog_rdk_25"/>
                  </w:sdtPr>
                  <w:sdtContent>
                    <w:tc>
                      <w:tcPr>
                        <w:tcPrChange w:author="Thuận Lê Chí" w:id="0" w:date="2024-10-14T17:38:52Z">
                          <w:tcPr/>
                        </w:tcPrChange>
                      </w:tcPr>
                      <w:p w:rsidR="00000000" w:rsidDel="00000000" w:rsidP="00000000" w:rsidRDefault="00000000" w:rsidRPr="00000000" w14:paraId="00000839">
                        <w:pPr>
                          <w:spacing w:after="240" w:lineRule="auto"/>
                          <w:rPr>
                            <w:rFonts w:ascii="Times New Roman" w:cs="Times New Roman" w:eastAsia="Times New Roman" w:hAnsi="Times New Roman"/>
                            <w:sz w:val="26"/>
                            <w:szCs w:val="26"/>
                          </w:rPr>
                        </w:pPr>
                        <w:r w:rsidDel="00000000" w:rsidR="00000000" w:rsidRPr="00000000">
                          <w:rPr>
                            <w:rtl w:val="0"/>
                          </w:rPr>
                        </w:r>
                      </w:p>
                    </w:tc>
                  </w:sdtContent>
                </w:sdt>
                <w:sdt>
                  <w:sdtPr>
                    <w:tag w:val="goog_rdk_26"/>
                  </w:sdtPr>
                  <w:sdtContent>
                    <w:tc>
                      <w:tcPr>
                        <w:tcPrChange w:author="Thuận Lê Chí" w:id="0" w:date="2024-10-14T17:38:52Z">
                          <w:tcPr/>
                        </w:tcPrChange>
                      </w:tcPr>
                      <w:p w:rsidR="00000000" w:rsidDel="00000000" w:rsidP="00000000" w:rsidRDefault="00000000" w:rsidRPr="00000000" w14:paraId="0000083A">
                        <w:pPr>
                          <w:spacing w:after="240" w:lineRule="auto"/>
                          <w:rPr>
                            <w:rFonts w:ascii="Times New Roman" w:cs="Times New Roman" w:eastAsia="Times New Roman" w:hAnsi="Times New Roman"/>
                            <w:sz w:val="26"/>
                            <w:szCs w:val="26"/>
                          </w:rPr>
                        </w:pPr>
                        <w:r w:rsidDel="00000000" w:rsidR="00000000" w:rsidRPr="00000000">
                          <w:rPr>
                            <w:rtl w:val="0"/>
                          </w:rPr>
                        </w:r>
                      </w:p>
                    </w:tc>
                  </w:sdtContent>
                </w:sdt>
                <w:sdt>
                  <w:sdtPr>
                    <w:tag w:val="goog_rdk_27"/>
                  </w:sdtPr>
                  <w:sdtContent>
                    <w:tc>
                      <w:tcPr>
                        <w:tcPrChange w:author="Thuận Lê Chí" w:id="0" w:date="2024-10-14T17:38:52Z">
                          <w:tcPr/>
                        </w:tcPrChange>
                      </w:tcPr>
                      <w:p w:rsidR="00000000" w:rsidDel="00000000" w:rsidP="00000000" w:rsidRDefault="00000000" w:rsidRPr="00000000" w14:paraId="000008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sdtContent>
                </w:sdt>
              </w:tr>
            </w:sdtContent>
          </w:sdt>
        </w:tbl>
      </w:sdtContent>
    </w:sdt>
    <w:sdt>
      <w:sdtPr>
        <w:tag w:val="goog_rdk_31"/>
      </w:sdtPr>
      <w:sdtContent>
        <w:p w:rsidR="00000000" w:rsidDel="00000000" w:rsidP="00000000" w:rsidRDefault="00000000" w:rsidRPr="00000000" w14:paraId="0000083C">
          <w:pPr>
            <w:spacing w:after="240" w:lineRule="auto"/>
            <w:ind w:left="0" w:firstLine="0"/>
            <w:rPr>
              <w:ins w:author="Thuận Lê Chí" w:id="25" w:date="2024-10-14T17:39:35Z"/>
              <w:rFonts w:ascii="Times New Roman" w:cs="Times New Roman" w:eastAsia="Times New Roman" w:hAnsi="Times New Roman"/>
              <w:sz w:val="26"/>
              <w:szCs w:val="26"/>
            </w:rPr>
          </w:pPr>
          <w:sdt>
            <w:sdtPr>
              <w:tag w:val="goog_rdk_30"/>
            </w:sdtPr>
            <w:sdtContent>
              <w:ins w:author="Thuận Lê Chí" w:id="25" w:date="2024-10-14T17:39:35Z">
                <w:r w:rsidDel="00000000" w:rsidR="00000000" w:rsidRPr="00000000">
                  <w:rPr>
                    <w:rtl w:val="0"/>
                  </w:rPr>
                </w:r>
              </w:ins>
            </w:sdtContent>
          </w:sdt>
        </w:p>
      </w:sdtContent>
    </w:sdt>
    <w:sdt>
      <w:sdtPr>
        <w:tag w:val="goog_rdk_33"/>
      </w:sdtPr>
      <w:sdtContent>
        <w:p w:rsidR="00000000" w:rsidDel="00000000" w:rsidP="00000000" w:rsidRDefault="00000000" w:rsidRPr="00000000" w14:paraId="0000083D">
          <w:pPr>
            <w:spacing w:after="240" w:lineRule="auto"/>
            <w:rPr>
              <w:ins w:author="Thuận Lê Chí" w:id="25" w:date="2024-10-14T17:39:35Z"/>
              <w:rFonts w:ascii="Times New Roman" w:cs="Times New Roman" w:eastAsia="Times New Roman" w:hAnsi="Times New Roman"/>
              <w:sz w:val="26"/>
              <w:szCs w:val="26"/>
            </w:rPr>
          </w:pPr>
          <w:sdt>
            <w:sdtPr>
              <w:tag w:val="goog_rdk_32"/>
            </w:sdtPr>
            <w:sdtContent>
              <w:ins w:author="Thuận Lê Chí" w:id="25" w:date="2024-10-14T17:39:35Z">
                <w:r w:rsidDel="00000000" w:rsidR="00000000" w:rsidRPr="00000000">
                  <w:br w:type="page"/>
                </w:r>
                <w:r w:rsidDel="00000000" w:rsidR="00000000" w:rsidRPr="00000000">
                  <w:rPr>
                    <w:rtl w:val="0"/>
                  </w:rPr>
                </w:r>
              </w:ins>
            </w:sdtContent>
          </w:sdt>
        </w:p>
      </w:sdtContent>
    </w:sdt>
    <w:p w:rsidR="00000000" w:rsidDel="00000000" w:rsidP="00000000" w:rsidRDefault="00000000" w:rsidRPr="00000000" w14:paraId="0000083E">
      <w:pPr>
        <w:spacing w:after="240" w:lineRule="auto"/>
        <w:rPr>
          <w:rFonts w:ascii="Times New Roman" w:cs="Times New Roman" w:eastAsia="Times New Roman" w:hAnsi="Times New Roman"/>
          <w:b w:val="1"/>
          <w:sz w:val="26"/>
          <w:szCs w:val="26"/>
        </w:rPr>
      </w:pPr>
      <w:sdt>
        <w:sdtPr>
          <w:tag w:val="goog_rdk_34"/>
        </w:sdtPr>
        <w:sdtContent>
          <w:ins w:author="Thuận Lê Chí" w:id="25" w:date="2024-10-14T17:39:35Z">
            <w:r w:rsidDel="00000000" w:rsidR="00000000" w:rsidRPr="00000000">
              <w:rPr>
                <w:rFonts w:ascii="Times New Roman" w:cs="Times New Roman" w:eastAsia="Times New Roman" w:hAnsi="Times New Roman"/>
                <w:b w:val="1"/>
                <w:sz w:val="26"/>
                <w:szCs w:val="26"/>
                <w:rtl w:val="0"/>
              </w:rPr>
              <w:t xml:space="preserve">Blog Details</w:t>
            </w:r>
          </w:ins>
        </w:sdtContent>
      </w:sdt>
      <w:r w:rsidDel="00000000" w:rsidR="00000000" w:rsidRPr="00000000">
        <w:rPr>
          <w:rtl w:val="0"/>
        </w:rPr>
      </w:r>
    </w:p>
    <w:tbl>
      <w:tblPr>
        <w:tblStyle w:val="Table38"/>
        <w:tblW w:w="90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3210"/>
        <w:gridCol w:w="4290"/>
        <w:tblGridChange w:id="0">
          <w:tblGrid>
            <w:gridCol w:w="1500"/>
            <w:gridCol w:w="3210"/>
            <w:gridCol w:w="4290"/>
          </w:tblGrid>
        </w:tblGridChange>
      </w:tblGrid>
      <w:sdt>
        <w:sdtPr>
          <w:tag w:val="goog_rdk_36"/>
        </w:sdtPr>
        <w:sdtContent>
          <w:tr>
            <w:trPr>
              <w:cantSplit w:val="0"/>
              <w:trHeight w:val="1280" w:hRule="atLeast"/>
              <w:tblHeader w:val="0"/>
              <w:ins w:author="Thuận Lê Chí" w:id="26" w:date="2024-10-14T17:39:35Z"/>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sdt>
                <w:sdtPr>
                  <w:tag w:val="goog_rdk_38"/>
                </w:sdtPr>
                <w:sdtContent>
                  <w:p w:rsidR="00000000" w:rsidDel="00000000" w:rsidP="00000000" w:rsidRDefault="00000000" w:rsidRPr="00000000" w14:paraId="0000083F">
                    <w:pPr>
                      <w:spacing w:after="240" w:lineRule="auto"/>
                      <w:rPr>
                        <w:ins w:author="Thuận Lê Chí" w:id="26" w:date="2024-10-14T17:39:35Z"/>
                        <w:rFonts w:ascii="Times New Roman" w:cs="Times New Roman" w:eastAsia="Times New Roman" w:hAnsi="Times New Roman"/>
                        <w:sz w:val="26"/>
                        <w:szCs w:val="26"/>
                      </w:rPr>
                    </w:pPr>
                    <w:sdt>
                      <w:sdtPr>
                        <w:tag w:val="goog_rdk_37"/>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STT</w:t>
                          </w:r>
                        </w:ins>
                      </w:sdtContent>
                    </w:sdt>
                  </w:p>
                </w:sdtContent>
              </w:sdt>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sdt>
                <w:sdtPr>
                  <w:tag w:val="goog_rdk_40"/>
                </w:sdtPr>
                <w:sdtContent>
                  <w:p w:rsidR="00000000" w:rsidDel="00000000" w:rsidP="00000000" w:rsidRDefault="00000000" w:rsidRPr="00000000" w14:paraId="00000840">
                    <w:pPr>
                      <w:spacing w:after="240" w:lineRule="auto"/>
                      <w:rPr>
                        <w:ins w:author="Thuận Lê Chí" w:id="26" w:date="2024-10-14T17:39:35Z"/>
                        <w:rFonts w:ascii="Times New Roman" w:cs="Times New Roman" w:eastAsia="Times New Roman" w:hAnsi="Times New Roman"/>
                        <w:sz w:val="26"/>
                        <w:szCs w:val="26"/>
                      </w:rPr>
                    </w:pPr>
                    <w:sdt>
                      <w:sdtPr>
                        <w:tag w:val="goog_rdk_39"/>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Thực Hiện</w:t>
                          </w:r>
                        </w:ins>
                      </w:sdtContent>
                    </w:sdt>
                  </w:p>
                </w:sdtContent>
              </w:sdt>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sdt>
                <w:sdtPr>
                  <w:tag w:val="goog_rdk_42"/>
                </w:sdtPr>
                <w:sdtContent>
                  <w:p w:rsidR="00000000" w:rsidDel="00000000" w:rsidP="00000000" w:rsidRDefault="00000000" w:rsidRPr="00000000" w14:paraId="00000841">
                    <w:pPr>
                      <w:spacing w:after="240" w:lineRule="auto"/>
                      <w:rPr>
                        <w:ins w:author="Thuận Lê Chí" w:id="26" w:date="2024-10-14T17:39:35Z"/>
                        <w:rFonts w:ascii="Times New Roman" w:cs="Times New Roman" w:eastAsia="Times New Roman" w:hAnsi="Times New Roman"/>
                        <w:sz w:val="26"/>
                        <w:szCs w:val="26"/>
                      </w:rPr>
                    </w:pPr>
                    <w:sdt>
                      <w:sdtPr>
                        <w:tag w:val="goog_rdk_41"/>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Kết quả</w:t>
                          </w:r>
                        </w:ins>
                      </w:sdtContent>
                    </w:sdt>
                  </w:p>
                </w:sdtContent>
              </w:sdt>
            </w:tc>
          </w:tr>
        </w:sdtContent>
      </w:sdt>
      <w:sdt>
        <w:sdtPr>
          <w:tag w:val="goog_rdk_43"/>
        </w:sdtPr>
        <w:sdtContent>
          <w:tr>
            <w:trPr>
              <w:cantSplit w:val="0"/>
              <w:trHeight w:val="1370" w:hRule="atLeast"/>
              <w:tblHeader w:val="0"/>
              <w:ins w:author="Thuận Lê Chí" w:id="26" w:date="2024-10-14T17:39:35Z"/>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sdt>
                <w:sdtPr>
                  <w:tag w:val="goog_rdk_45"/>
                </w:sdtPr>
                <w:sdtContent>
                  <w:p w:rsidR="00000000" w:rsidDel="00000000" w:rsidP="00000000" w:rsidRDefault="00000000" w:rsidRPr="00000000" w14:paraId="00000842">
                    <w:pPr>
                      <w:spacing w:after="240" w:lineRule="auto"/>
                      <w:rPr>
                        <w:ins w:author="Thuận Lê Chí" w:id="26" w:date="2024-10-14T17:39:35Z"/>
                        <w:rFonts w:ascii="Times New Roman" w:cs="Times New Roman" w:eastAsia="Times New Roman" w:hAnsi="Times New Roman"/>
                        <w:sz w:val="26"/>
                        <w:szCs w:val="26"/>
                      </w:rPr>
                    </w:pPr>
                    <w:sdt>
                      <w:sdtPr>
                        <w:tag w:val="goog_rdk_44"/>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1</w:t>
                          </w:r>
                        </w:ins>
                      </w:sdtContent>
                    </w:sdt>
                  </w:p>
                </w:sdtContent>
              </w:sdt>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sdt>
                <w:sdtPr>
                  <w:tag w:val="goog_rdk_47"/>
                </w:sdtPr>
                <w:sdtContent>
                  <w:p w:rsidR="00000000" w:rsidDel="00000000" w:rsidP="00000000" w:rsidRDefault="00000000" w:rsidRPr="00000000" w14:paraId="00000843">
                    <w:pPr>
                      <w:spacing w:after="240" w:lineRule="auto"/>
                      <w:rPr>
                        <w:ins w:author="Thuận Lê Chí" w:id="26" w:date="2024-10-14T17:39:35Z"/>
                        <w:rFonts w:ascii="Times New Roman" w:cs="Times New Roman" w:eastAsia="Times New Roman" w:hAnsi="Times New Roman"/>
                        <w:sz w:val="26"/>
                        <w:szCs w:val="26"/>
                      </w:rPr>
                    </w:pPr>
                    <w:sdt>
                      <w:sdtPr>
                        <w:tag w:val="goog_rdk_46"/>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Hiển Thị: </w:t>
                          </w:r>
                        </w:ins>
                      </w:sdtContent>
                    </w:sdt>
                  </w:p>
                </w:sdtContent>
              </w:sdt>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sdt>
                <w:sdtPr>
                  <w:tag w:val="goog_rdk_49"/>
                </w:sdtPr>
                <w:sdtContent>
                  <w:p w:rsidR="00000000" w:rsidDel="00000000" w:rsidP="00000000" w:rsidRDefault="00000000" w:rsidRPr="00000000" w14:paraId="00000844">
                    <w:pPr>
                      <w:spacing w:after="240" w:lineRule="auto"/>
                      <w:rPr>
                        <w:ins w:author="Thuận Lê Chí" w:id="26" w:date="2024-10-14T17:39:35Z"/>
                        <w:rFonts w:ascii="Times New Roman" w:cs="Times New Roman" w:eastAsia="Times New Roman" w:hAnsi="Times New Roman"/>
                        <w:sz w:val="26"/>
                        <w:szCs w:val="26"/>
                      </w:rPr>
                    </w:pPr>
                    <w:sdt>
                      <w:sdtPr>
                        <w:tag w:val="goog_rdk_48"/>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Blog details được lấy từ database</w:t>
                          </w:r>
                        </w:ins>
                      </w:sdtContent>
                    </w:sdt>
                  </w:p>
                </w:sdtContent>
              </w:sdt>
              <w:sdt>
                <w:sdtPr>
                  <w:tag w:val="goog_rdk_51"/>
                </w:sdtPr>
                <w:sdtContent>
                  <w:p w:rsidR="00000000" w:rsidDel="00000000" w:rsidP="00000000" w:rsidRDefault="00000000" w:rsidRPr="00000000" w14:paraId="00000845">
                    <w:pPr>
                      <w:spacing w:after="240" w:lineRule="auto"/>
                      <w:rPr>
                        <w:ins w:author="Thuận Lê Chí" w:id="26" w:date="2024-10-14T17:39:35Z"/>
                        <w:rFonts w:ascii="Times New Roman" w:cs="Times New Roman" w:eastAsia="Times New Roman" w:hAnsi="Times New Roman"/>
                        <w:sz w:val="26"/>
                        <w:szCs w:val="26"/>
                      </w:rPr>
                    </w:pPr>
                    <w:sdt>
                      <w:sdtPr>
                        <w:tag w:val="goog_rdk_50"/>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lấy id , tên blog , nội dung , images, ngày tạo</w:t>
                          </w:r>
                        </w:ins>
                      </w:sdtContent>
                    </w:sdt>
                  </w:p>
                </w:sdtContent>
              </w:sdt>
            </w:tc>
          </w:tr>
        </w:sdtContent>
      </w:sdt>
      <w:sdt>
        <w:sdtPr>
          <w:tag w:val="goog_rdk_52"/>
        </w:sdtPr>
        <w:sdtContent>
          <w:tr>
            <w:trPr>
              <w:cantSplit w:val="0"/>
              <w:trHeight w:val="1520" w:hRule="atLeast"/>
              <w:tblHeader w:val="0"/>
              <w:ins w:author="Thuận Lê Chí" w:id="26" w:date="2024-10-14T17:39:35Z"/>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sdt>
                <w:sdtPr>
                  <w:tag w:val="goog_rdk_54"/>
                </w:sdtPr>
                <w:sdtContent>
                  <w:p w:rsidR="00000000" w:rsidDel="00000000" w:rsidP="00000000" w:rsidRDefault="00000000" w:rsidRPr="00000000" w14:paraId="00000846">
                    <w:pPr>
                      <w:spacing w:after="240" w:lineRule="auto"/>
                      <w:rPr>
                        <w:ins w:author="Thuận Lê Chí" w:id="26" w:date="2024-10-14T17:39:35Z"/>
                        <w:rFonts w:ascii="Times New Roman" w:cs="Times New Roman" w:eastAsia="Times New Roman" w:hAnsi="Times New Roman"/>
                        <w:sz w:val="26"/>
                        <w:szCs w:val="26"/>
                      </w:rPr>
                    </w:pPr>
                    <w:sdt>
                      <w:sdtPr>
                        <w:tag w:val="goog_rdk_53"/>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2</w:t>
                          </w:r>
                        </w:ins>
                      </w:sdtContent>
                    </w:sdt>
                  </w:p>
                </w:sdtContent>
              </w:sdt>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sdt>
                <w:sdtPr>
                  <w:tag w:val="goog_rdk_56"/>
                </w:sdtPr>
                <w:sdtContent>
                  <w:p w:rsidR="00000000" w:rsidDel="00000000" w:rsidP="00000000" w:rsidRDefault="00000000" w:rsidRPr="00000000" w14:paraId="00000847">
                    <w:pPr>
                      <w:spacing w:after="240" w:lineRule="auto"/>
                      <w:rPr>
                        <w:ins w:author="Thuận Lê Chí" w:id="26" w:date="2024-10-14T17:39:35Z"/>
                        <w:rFonts w:ascii="Times New Roman" w:cs="Times New Roman" w:eastAsia="Times New Roman" w:hAnsi="Times New Roman"/>
                        <w:sz w:val="26"/>
                        <w:szCs w:val="26"/>
                      </w:rPr>
                    </w:pPr>
                    <w:sdt>
                      <w:sdtPr>
                        <w:tag w:val="goog_rdk_55"/>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Comment</w:t>
                          </w:r>
                        </w:ins>
                      </w:sdtContent>
                    </w:sdt>
                  </w:p>
                </w:sdtContent>
              </w:sdt>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sdt>
                <w:sdtPr>
                  <w:tag w:val="goog_rdk_58"/>
                </w:sdtPr>
                <w:sdtContent>
                  <w:p w:rsidR="00000000" w:rsidDel="00000000" w:rsidP="00000000" w:rsidRDefault="00000000" w:rsidRPr="00000000" w14:paraId="00000848">
                    <w:pPr>
                      <w:spacing w:after="240" w:lineRule="auto"/>
                      <w:rPr>
                        <w:ins w:author="Thuận Lê Chí" w:id="26" w:date="2024-10-14T17:39:35Z"/>
                        <w:rFonts w:ascii="Times New Roman" w:cs="Times New Roman" w:eastAsia="Times New Roman" w:hAnsi="Times New Roman"/>
                        <w:sz w:val="26"/>
                        <w:szCs w:val="26"/>
                      </w:rPr>
                    </w:pPr>
                    <w:sdt>
                      <w:sdtPr>
                        <w:tag w:val="goog_rdk_57"/>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Phần nhập để comment nếu đã đăng nhập rồi:</w:t>
                          </w:r>
                        </w:ins>
                      </w:sdtContent>
                    </w:sdt>
                  </w:p>
                </w:sdtContent>
              </w:sdt>
              <w:sdt>
                <w:sdtPr>
                  <w:tag w:val="goog_rdk_60"/>
                </w:sdtPr>
                <w:sdtContent>
                  <w:p w:rsidR="00000000" w:rsidDel="00000000" w:rsidP="00000000" w:rsidRDefault="00000000" w:rsidRPr="00000000" w14:paraId="00000849">
                    <w:pPr>
                      <w:spacing w:after="240" w:lineRule="auto"/>
                      <w:rPr>
                        <w:ins w:author="Thuận Lê Chí" w:id="26" w:date="2024-10-14T17:39:35Z"/>
                        <w:rFonts w:ascii="Times New Roman" w:cs="Times New Roman" w:eastAsia="Times New Roman" w:hAnsi="Times New Roman"/>
                        <w:sz w:val="26"/>
                        <w:szCs w:val="26"/>
                      </w:rPr>
                    </w:pPr>
                    <w:sdt>
                      <w:sdtPr>
                        <w:tag w:val="goog_rdk_59"/>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thì bình luận thoải mái.</w:t>
                          </w:r>
                        </w:ins>
                      </w:sdtContent>
                    </w:sdt>
                  </w:p>
                </w:sdtContent>
              </w:sdt>
              <w:sdt>
                <w:sdtPr>
                  <w:tag w:val="goog_rdk_62"/>
                </w:sdtPr>
                <w:sdtContent>
                  <w:p w:rsidR="00000000" w:rsidDel="00000000" w:rsidP="00000000" w:rsidRDefault="00000000" w:rsidRPr="00000000" w14:paraId="0000084A">
                    <w:pPr>
                      <w:spacing w:after="240" w:lineRule="auto"/>
                      <w:rPr>
                        <w:ins w:author="Thuận Lê Chí" w:id="26" w:date="2024-10-14T17:39:35Z"/>
                        <w:rFonts w:ascii="Times New Roman" w:cs="Times New Roman" w:eastAsia="Times New Roman" w:hAnsi="Times New Roman"/>
                        <w:sz w:val="26"/>
                        <w:szCs w:val="26"/>
                      </w:rPr>
                    </w:pPr>
                    <w:sdt>
                      <w:sdtPr>
                        <w:tag w:val="goog_rdk_61"/>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Chưa đăng nhập thì phải chuyển qua trang đăng nhập</w:t>
                          </w:r>
                        </w:ins>
                      </w:sdtContent>
                    </w:sdt>
                  </w:p>
                </w:sdtContent>
              </w:sdt>
            </w:tc>
          </w:tr>
        </w:sdtContent>
      </w:sdt>
      <w:sdt>
        <w:sdtPr>
          <w:tag w:val="goog_rdk_63"/>
        </w:sdtPr>
        <w:sdtContent>
          <w:tr>
            <w:trPr>
              <w:cantSplit w:val="0"/>
              <w:trHeight w:val="2345" w:hRule="atLeast"/>
              <w:tblHeader w:val="0"/>
              <w:ins w:author="Thuận Lê Chí" w:id="26" w:date="2024-10-14T17:39:35Z"/>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sdt>
                <w:sdtPr>
                  <w:tag w:val="goog_rdk_65"/>
                </w:sdtPr>
                <w:sdtContent>
                  <w:p w:rsidR="00000000" w:rsidDel="00000000" w:rsidP="00000000" w:rsidRDefault="00000000" w:rsidRPr="00000000" w14:paraId="0000084B">
                    <w:pPr>
                      <w:spacing w:after="240" w:lineRule="auto"/>
                      <w:rPr>
                        <w:ins w:author="Thuận Lê Chí" w:id="26" w:date="2024-10-14T17:39:35Z"/>
                        <w:rFonts w:ascii="Times New Roman" w:cs="Times New Roman" w:eastAsia="Times New Roman" w:hAnsi="Times New Roman"/>
                        <w:sz w:val="26"/>
                        <w:szCs w:val="26"/>
                      </w:rPr>
                    </w:pPr>
                    <w:sdt>
                      <w:sdtPr>
                        <w:tag w:val="goog_rdk_64"/>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3</w:t>
                          </w:r>
                        </w:ins>
                      </w:sdtContent>
                    </w:sdt>
                  </w:p>
                </w:sdtContent>
              </w:sdt>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sdt>
                <w:sdtPr>
                  <w:tag w:val="goog_rdk_67"/>
                </w:sdtPr>
                <w:sdtContent>
                  <w:p w:rsidR="00000000" w:rsidDel="00000000" w:rsidP="00000000" w:rsidRDefault="00000000" w:rsidRPr="00000000" w14:paraId="0000084C">
                    <w:pPr>
                      <w:spacing w:after="240" w:lineRule="auto"/>
                      <w:rPr>
                        <w:ins w:author="Thuận Lê Chí" w:id="26" w:date="2024-10-14T17:39:35Z"/>
                        <w:rFonts w:ascii="Times New Roman" w:cs="Times New Roman" w:eastAsia="Times New Roman" w:hAnsi="Times New Roman"/>
                        <w:sz w:val="26"/>
                        <w:szCs w:val="26"/>
                      </w:rPr>
                    </w:pPr>
                    <w:sdt>
                      <w:sdtPr>
                        <w:tag w:val="goog_rdk_66"/>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Hiển Thị: commencomment</w:t>
                          </w:r>
                        </w:ins>
                      </w:sdtContent>
                    </w:sdt>
                  </w:p>
                </w:sdtContent>
              </w:sdt>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sdt>
                <w:sdtPr>
                  <w:tag w:val="goog_rdk_69"/>
                </w:sdtPr>
                <w:sdtContent>
                  <w:p w:rsidR="00000000" w:rsidDel="00000000" w:rsidP="00000000" w:rsidRDefault="00000000" w:rsidRPr="00000000" w14:paraId="0000084D">
                    <w:pPr>
                      <w:spacing w:after="240" w:lineRule="auto"/>
                      <w:rPr>
                        <w:ins w:author="Thuận Lê Chí" w:id="26" w:date="2024-10-14T17:39:35Z"/>
                        <w:rFonts w:ascii="Times New Roman" w:cs="Times New Roman" w:eastAsia="Times New Roman" w:hAnsi="Times New Roman"/>
                        <w:sz w:val="26"/>
                        <w:szCs w:val="26"/>
                      </w:rPr>
                    </w:pPr>
                    <w:sdt>
                      <w:sdtPr>
                        <w:tag w:val="goog_rdk_68"/>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trang hiển comment lấy được  tên và khi comment thì lấy ngày hiện tại.</w:t>
                          </w:r>
                        </w:ins>
                      </w:sdtContent>
                    </w:sdt>
                  </w:p>
                </w:sdtContent>
              </w:sdt>
              <w:sdt>
                <w:sdtPr>
                  <w:tag w:val="goog_rdk_71"/>
                </w:sdtPr>
                <w:sdtContent>
                  <w:p w:rsidR="00000000" w:rsidDel="00000000" w:rsidP="00000000" w:rsidRDefault="00000000" w:rsidRPr="00000000" w14:paraId="0000084E">
                    <w:pPr>
                      <w:spacing w:after="240" w:lineRule="auto"/>
                      <w:rPr>
                        <w:ins w:author="Thuận Lê Chí" w:id="26" w:date="2024-10-14T17:39:35Z"/>
                        <w:rFonts w:ascii="Times New Roman" w:cs="Times New Roman" w:eastAsia="Times New Roman" w:hAnsi="Times New Roman"/>
                        <w:sz w:val="26"/>
                        <w:szCs w:val="26"/>
                      </w:rPr>
                    </w:pPr>
                    <w:sdt>
                      <w:sdtPr>
                        <w:tag w:val="goog_rdk_70"/>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Khi nhấp chuột phải có thể xóa comment</w:t>
                          </w:r>
                        </w:ins>
                      </w:sdtContent>
                    </w:sdt>
                  </w:p>
                </w:sdtContent>
              </w:sdt>
              <w:sdt>
                <w:sdtPr>
                  <w:tag w:val="goog_rdk_73"/>
                </w:sdtPr>
                <w:sdtContent>
                  <w:p w:rsidR="00000000" w:rsidDel="00000000" w:rsidP="00000000" w:rsidRDefault="00000000" w:rsidRPr="00000000" w14:paraId="0000084F">
                    <w:pPr>
                      <w:spacing w:after="240" w:lineRule="auto"/>
                      <w:rPr>
                        <w:ins w:author="Thuận Lê Chí" w:id="26" w:date="2024-10-14T17:39:35Z"/>
                        <w:rFonts w:ascii="Times New Roman" w:cs="Times New Roman" w:eastAsia="Times New Roman" w:hAnsi="Times New Roman"/>
                        <w:sz w:val="26"/>
                        <w:szCs w:val="26"/>
                      </w:rPr>
                    </w:pPr>
                    <w:sdt>
                      <w:sdtPr>
                        <w:tag w:val="goog_rdk_72"/>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Phần hiển thị comment khi có nhiều comment lại 3 lần thì sẽ thu gọn và để chữ xem thêm.</w:t>
                          </w:r>
                        </w:ins>
                      </w:sdtContent>
                    </w:sdt>
                  </w:p>
                </w:sdtContent>
              </w:sdt>
            </w:tc>
          </w:tr>
        </w:sdtContent>
      </w:sdt>
      <w:sdt>
        <w:sdtPr>
          <w:tag w:val="goog_rdk_74"/>
        </w:sdtPr>
        <w:sdtContent>
          <w:tr>
            <w:trPr>
              <w:cantSplit w:val="0"/>
              <w:trHeight w:val="1370" w:hRule="atLeast"/>
              <w:tblHeader w:val="0"/>
              <w:ins w:author="Thuận Lê Chí" w:id="26" w:date="2024-10-14T17:39:35Z"/>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sdt>
                <w:sdtPr>
                  <w:tag w:val="goog_rdk_76"/>
                </w:sdtPr>
                <w:sdtContent>
                  <w:p w:rsidR="00000000" w:rsidDel="00000000" w:rsidP="00000000" w:rsidRDefault="00000000" w:rsidRPr="00000000" w14:paraId="00000850">
                    <w:pPr>
                      <w:spacing w:after="240" w:lineRule="auto"/>
                      <w:rPr>
                        <w:ins w:author="Thuận Lê Chí" w:id="26" w:date="2024-10-14T17:39:35Z"/>
                        <w:rFonts w:ascii="Times New Roman" w:cs="Times New Roman" w:eastAsia="Times New Roman" w:hAnsi="Times New Roman"/>
                        <w:sz w:val="26"/>
                        <w:szCs w:val="26"/>
                      </w:rPr>
                    </w:pPr>
                    <w:sdt>
                      <w:sdtPr>
                        <w:tag w:val="goog_rdk_75"/>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4</w:t>
                          </w:r>
                        </w:ins>
                      </w:sdtContent>
                    </w:sdt>
                  </w:p>
                </w:sdtContent>
              </w:sdt>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sdt>
                <w:sdtPr>
                  <w:tag w:val="goog_rdk_78"/>
                </w:sdtPr>
                <w:sdtContent>
                  <w:p w:rsidR="00000000" w:rsidDel="00000000" w:rsidP="00000000" w:rsidRDefault="00000000" w:rsidRPr="00000000" w14:paraId="00000851">
                    <w:pPr>
                      <w:spacing w:after="240" w:lineRule="auto"/>
                      <w:rPr>
                        <w:ins w:author="Thuận Lê Chí" w:id="26" w:date="2024-10-14T17:39:35Z"/>
                        <w:rFonts w:ascii="Times New Roman" w:cs="Times New Roman" w:eastAsia="Times New Roman" w:hAnsi="Times New Roman"/>
                        <w:sz w:val="26"/>
                        <w:szCs w:val="26"/>
                      </w:rPr>
                    </w:pPr>
                    <w:sdt>
                      <w:sdtPr>
                        <w:tag w:val="goog_rdk_77"/>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submit</w:t>
                          </w:r>
                        </w:ins>
                      </w:sdtContent>
                    </w:sdt>
                  </w:p>
                </w:sdtContent>
              </w:sdt>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sdt>
                <w:sdtPr>
                  <w:tag w:val="goog_rdk_80"/>
                </w:sdtPr>
                <w:sdtContent>
                  <w:p w:rsidR="00000000" w:rsidDel="00000000" w:rsidP="00000000" w:rsidRDefault="00000000" w:rsidRPr="00000000" w14:paraId="00000852">
                    <w:pPr>
                      <w:spacing w:after="240" w:lineRule="auto"/>
                      <w:rPr>
                        <w:ins w:author="Thuận Lê Chí" w:id="26" w:date="2024-10-14T17:39:35Z"/>
                        <w:rFonts w:ascii="Times New Roman" w:cs="Times New Roman" w:eastAsia="Times New Roman" w:hAnsi="Times New Roman"/>
                        <w:sz w:val="26"/>
                        <w:szCs w:val="26"/>
                      </w:rPr>
                    </w:pPr>
                    <w:sdt>
                      <w:sdtPr>
                        <w:tag w:val="goog_rdk_79"/>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khi nhấn submit sẽ hiển thị 1 thông báo bạn đã thực hiện.</w:t>
                          </w:r>
                        </w:ins>
                      </w:sdtContent>
                    </w:sdt>
                  </w:p>
                </w:sdtContent>
              </w:sdt>
            </w:tc>
          </w:tr>
        </w:sdtContent>
      </w:sdt>
      <w:sdt>
        <w:sdtPr>
          <w:tag w:val="goog_rdk_81"/>
        </w:sdtPr>
        <w:sdtContent>
          <w:tr>
            <w:trPr>
              <w:cantSplit w:val="0"/>
              <w:trHeight w:val="1370" w:hRule="atLeast"/>
              <w:tblHeader w:val="0"/>
              <w:ins w:author="Thuận Lê Chí" w:id="26" w:date="2024-10-14T17:39:35Z"/>
            </w:trPr>
            <w:tc>
              <w:tcPr/>
              <w:sdt>
                <w:sdtPr>
                  <w:tag w:val="goog_rdk_83"/>
                </w:sdtPr>
                <w:sdtContent>
                  <w:p w:rsidR="00000000" w:rsidDel="00000000" w:rsidP="00000000" w:rsidRDefault="00000000" w:rsidRPr="00000000" w14:paraId="00000853">
                    <w:pPr>
                      <w:spacing w:after="240" w:lineRule="auto"/>
                      <w:rPr>
                        <w:ins w:author="Thuận Lê Chí" w:id="26" w:date="2024-10-14T17:39:35Z"/>
                        <w:rFonts w:ascii="Times New Roman" w:cs="Times New Roman" w:eastAsia="Times New Roman" w:hAnsi="Times New Roman"/>
                        <w:sz w:val="26"/>
                        <w:szCs w:val="26"/>
                      </w:rPr>
                    </w:pPr>
                    <w:sdt>
                      <w:sdtPr>
                        <w:tag w:val="goog_rdk_82"/>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5</w:t>
                          </w:r>
                        </w:ins>
                      </w:sdtContent>
                    </w:sdt>
                  </w:p>
                </w:sdtContent>
              </w:sdt>
            </w:tc>
            <w:tc>
              <w:tcPr/>
              <w:sdt>
                <w:sdtPr>
                  <w:tag w:val="goog_rdk_85"/>
                </w:sdtPr>
                <w:sdtContent>
                  <w:p w:rsidR="00000000" w:rsidDel="00000000" w:rsidP="00000000" w:rsidRDefault="00000000" w:rsidRPr="00000000" w14:paraId="00000854">
                    <w:pPr>
                      <w:spacing w:after="240" w:lineRule="auto"/>
                      <w:rPr>
                        <w:ins w:author="Thuận Lê Chí" w:id="26" w:date="2024-10-14T17:39:35Z"/>
                        <w:rFonts w:ascii="Times New Roman" w:cs="Times New Roman" w:eastAsia="Times New Roman" w:hAnsi="Times New Roman"/>
                        <w:sz w:val="26"/>
                        <w:szCs w:val="26"/>
                      </w:rPr>
                    </w:pPr>
                    <w:sdt>
                      <w:sdtPr>
                        <w:tag w:val="goog_rdk_84"/>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thêm comment mà để trống</w:t>
                          </w:r>
                        </w:ins>
                      </w:sdtContent>
                    </w:sdt>
                  </w:p>
                </w:sdtContent>
              </w:sdt>
            </w:tc>
            <w:tc>
              <w:tcPr/>
              <w:sdt>
                <w:sdtPr>
                  <w:tag w:val="goog_rdk_87"/>
                </w:sdtPr>
                <w:sdtContent>
                  <w:p w:rsidR="00000000" w:rsidDel="00000000" w:rsidP="00000000" w:rsidRDefault="00000000" w:rsidRPr="00000000" w14:paraId="00000855">
                    <w:pPr>
                      <w:widowControl w:val="0"/>
                      <w:spacing w:line="276" w:lineRule="auto"/>
                      <w:rPr>
                        <w:ins w:author="Thuận Lê Chí" w:id="26" w:date="2024-10-14T17:39:35Z"/>
                        <w:rFonts w:ascii="Times New Roman" w:cs="Times New Roman" w:eastAsia="Times New Roman" w:hAnsi="Times New Roman"/>
                        <w:sz w:val="26"/>
                        <w:szCs w:val="26"/>
                      </w:rPr>
                    </w:pPr>
                    <w:sdt>
                      <w:sdtPr>
                        <w:tag w:val="goog_rdk_86"/>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nhấn submit đc nhưng ko comment được</w:t>
                          </w:r>
                        </w:ins>
                      </w:sdtContent>
                    </w:sdt>
                  </w:p>
                </w:sdtContent>
              </w:sdt>
            </w:tc>
          </w:tr>
        </w:sdtContent>
      </w:sdt>
      <w:sdt>
        <w:sdtPr>
          <w:tag w:val="goog_rdk_88"/>
        </w:sdtPr>
        <w:sdtContent>
          <w:tr>
            <w:trPr>
              <w:cantSplit w:val="0"/>
              <w:trHeight w:val="1370" w:hRule="atLeast"/>
              <w:tblHeader w:val="0"/>
              <w:ins w:author="Thuận Lê Chí" w:id="26" w:date="2024-10-14T17:39:35Z"/>
            </w:trPr>
            <w:tc>
              <w:tcPr/>
              <w:sdt>
                <w:sdtPr>
                  <w:tag w:val="goog_rdk_90"/>
                </w:sdtPr>
                <w:sdtContent>
                  <w:p w:rsidR="00000000" w:rsidDel="00000000" w:rsidP="00000000" w:rsidRDefault="00000000" w:rsidRPr="00000000" w14:paraId="00000856">
                    <w:pPr>
                      <w:spacing w:after="240" w:lineRule="auto"/>
                      <w:rPr>
                        <w:ins w:author="Thuận Lê Chí" w:id="26" w:date="2024-10-14T17:39:35Z"/>
                        <w:rFonts w:ascii="Times New Roman" w:cs="Times New Roman" w:eastAsia="Times New Roman" w:hAnsi="Times New Roman"/>
                        <w:sz w:val="26"/>
                        <w:szCs w:val="26"/>
                      </w:rPr>
                    </w:pPr>
                    <w:sdt>
                      <w:sdtPr>
                        <w:tag w:val="goog_rdk_89"/>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6</w:t>
                          </w:r>
                        </w:ins>
                      </w:sdtContent>
                    </w:sdt>
                  </w:p>
                </w:sdtContent>
              </w:sdt>
            </w:tc>
            <w:tc>
              <w:tcPr/>
              <w:sdt>
                <w:sdtPr>
                  <w:tag w:val="goog_rdk_92"/>
                </w:sdtPr>
                <w:sdtContent>
                  <w:p w:rsidR="00000000" w:rsidDel="00000000" w:rsidP="00000000" w:rsidRDefault="00000000" w:rsidRPr="00000000" w14:paraId="00000857">
                    <w:pPr>
                      <w:spacing w:after="240" w:lineRule="auto"/>
                      <w:rPr>
                        <w:ins w:author="Thuận Lê Chí" w:id="26" w:date="2024-10-14T17:39:35Z"/>
                        <w:rFonts w:ascii="Times New Roman" w:cs="Times New Roman" w:eastAsia="Times New Roman" w:hAnsi="Times New Roman"/>
                        <w:sz w:val="26"/>
                        <w:szCs w:val="26"/>
                      </w:rPr>
                    </w:pPr>
                    <w:sdt>
                      <w:sdtPr>
                        <w:tag w:val="goog_rdk_91"/>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đúng user comment mới được xóa user</w:t>
                          </w:r>
                        </w:ins>
                      </w:sdtContent>
                    </w:sdt>
                  </w:p>
                </w:sdtContent>
              </w:sdt>
            </w:tc>
            <w:tc>
              <w:tcPr/>
              <w:sdt>
                <w:sdtPr>
                  <w:tag w:val="goog_rdk_94"/>
                </w:sdtPr>
                <w:sdtContent>
                  <w:p w:rsidR="00000000" w:rsidDel="00000000" w:rsidP="00000000" w:rsidRDefault="00000000" w:rsidRPr="00000000" w14:paraId="00000858">
                    <w:pPr>
                      <w:widowControl w:val="0"/>
                      <w:spacing w:line="276" w:lineRule="auto"/>
                      <w:rPr>
                        <w:ins w:author="Thuận Lê Chí" w:id="26" w:date="2024-10-14T17:39:35Z"/>
                        <w:rFonts w:ascii="Times New Roman" w:cs="Times New Roman" w:eastAsia="Times New Roman" w:hAnsi="Times New Roman"/>
                        <w:sz w:val="26"/>
                        <w:szCs w:val="26"/>
                      </w:rPr>
                    </w:pPr>
                    <w:sdt>
                      <w:sdtPr>
                        <w:tag w:val="goog_rdk_93"/>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Thông báo bạn xóa thành </w:t>
                          </w:r>
                        </w:ins>
                      </w:sdtContent>
                    </w:sdt>
                  </w:p>
                </w:sdtContent>
              </w:sdt>
            </w:tc>
          </w:tr>
        </w:sdtContent>
      </w:sdt>
      <w:sdt>
        <w:sdtPr>
          <w:tag w:val="goog_rdk_95"/>
        </w:sdtPr>
        <w:sdtContent>
          <w:tr>
            <w:trPr>
              <w:cantSplit w:val="0"/>
              <w:trHeight w:val="1370" w:hRule="atLeast"/>
              <w:tblHeader w:val="0"/>
              <w:ins w:author="Thuận Lê Chí" w:id="26" w:date="2024-10-14T17:39:35Z"/>
            </w:trPr>
            <w:tc>
              <w:tcPr/>
              <w:sdt>
                <w:sdtPr>
                  <w:tag w:val="goog_rdk_97"/>
                </w:sdtPr>
                <w:sdtContent>
                  <w:p w:rsidR="00000000" w:rsidDel="00000000" w:rsidP="00000000" w:rsidRDefault="00000000" w:rsidRPr="00000000" w14:paraId="00000859">
                    <w:pPr>
                      <w:spacing w:after="240" w:lineRule="auto"/>
                      <w:rPr>
                        <w:ins w:author="Thuận Lê Chí" w:id="26" w:date="2024-10-14T17:39:35Z"/>
                        <w:rFonts w:ascii="Times New Roman" w:cs="Times New Roman" w:eastAsia="Times New Roman" w:hAnsi="Times New Roman"/>
                        <w:sz w:val="26"/>
                        <w:szCs w:val="26"/>
                      </w:rPr>
                    </w:pPr>
                    <w:sdt>
                      <w:sdtPr>
                        <w:tag w:val="goog_rdk_96"/>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7</w:t>
                          </w:r>
                        </w:ins>
                      </w:sdtContent>
                    </w:sdt>
                  </w:p>
                </w:sdtContent>
              </w:sdt>
            </w:tc>
            <w:tc>
              <w:tcPr/>
              <w:sdt>
                <w:sdtPr>
                  <w:tag w:val="goog_rdk_99"/>
                </w:sdtPr>
                <w:sdtContent>
                  <w:p w:rsidR="00000000" w:rsidDel="00000000" w:rsidP="00000000" w:rsidRDefault="00000000" w:rsidRPr="00000000" w14:paraId="0000085A">
                    <w:pPr>
                      <w:spacing w:after="240" w:lineRule="auto"/>
                      <w:rPr>
                        <w:ins w:author="Thuận Lê Chí" w:id="26" w:date="2024-10-14T17:39:35Z"/>
                        <w:rFonts w:ascii="Times New Roman" w:cs="Times New Roman" w:eastAsia="Times New Roman" w:hAnsi="Times New Roman"/>
                        <w:sz w:val="26"/>
                        <w:szCs w:val="26"/>
                      </w:rPr>
                    </w:pPr>
                    <w:sdt>
                      <w:sdtPr>
                        <w:tag w:val="goog_rdk_98"/>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nhập quá 500 ký tự comment sẽ ko nhập đc </w:t>
                          </w:r>
                        </w:ins>
                      </w:sdtContent>
                    </w:sdt>
                  </w:p>
                </w:sdtContent>
              </w:sdt>
            </w:tc>
            <w:tc>
              <w:tcPr/>
              <w:sdt>
                <w:sdtPr>
                  <w:tag w:val="goog_rdk_101"/>
                </w:sdtPr>
                <w:sdtContent>
                  <w:p w:rsidR="00000000" w:rsidDel="00000000" w:rsidP="00000000" w:rsidRDefault="00000000" w:rsidRPr="00000000" w14:paraId="0000085B">
                    <w:pPr>
                      <w:widowControl w:val="0"/>
                      <w:spacing w:line="276" w:lineRule="auto"/>
                      <w:rPr>
                        <w:ins w:author="Thuận Lê Chí" w:id="26" w:date="2024-10-14T17:39:35Z"/>
                        <w:rFonts w:ascii="Times New Roman" w:cs="Times New Roman" w:eastAsia="Times New Roman" w:hAnsi="Times New Roman"/>
                        <w:sz w:val="26"/>
                        <w:szCs w:val="26"/>
                      </w:rPr>
                    </w:pPr>
                    <w:sdt>
                      <w:sdtPr>
                        <w:tag w:val="goog_rdk_100"/>
                      </w:sdtPr>
                      <w:sdtContent>
                        <w:ins w:author="Thuận Lê Chí" w:id="26" w:date="2024-10-14T17:39:35Z">
                          <w:r w:rsidDel="00000000" w:rsidR="00000000" w:rsidRPr="00000000">
                            <w:rPr>
                              <w:rFonts w:ascii="Times New Roman" w:cs="Times New Roman" w:eastAsia="Times New Roman" w:hAnsi="Times New Roman"/>
                              <w:sz w:val="26"/>
                              <w:szCs w:val="26"/>
                              <w:rtl w:val="0"/>
                            </w:rPr>
                            <w:t xml:space="preserve">yêu cầu nhập lại</w:t>
                          </w:r>
                        </w:ins>
                      </w:sdtContent>
                    </w:sdt>
                  </w:p>
                </w:sdtContent>
              </w:sdt>
            </w:tc>
          </w:tr>
        </w:sdtContent>
      </w:sdt>
    </w:tbl>
    <w:p w:rsidR="00000000" w:rsidDel="00000000" w:rsidP="00000000" w:rsidRDefault="00000000" w:rsidRPr="00000000" w14:paraId="0000085C">
      <w:pPr>
        <w:spacing w:after="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D">
      <w:pPr>
        <w:spacing w:after="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Admin blog</w:t>
      </w:r>
    </w:p>
    <w:p w:rsidR="00000000" w:rsidDel="00000000" w:rsidP="00000000" w:rsidRDefault="00000000" w:rsidRPr="00000000" w14:paraId="0000085E">
      <w:pPr>
        <w:spacing w:after="240" w:lineRule="auto"/>
        <w:rPr>
          <w:rFonts w:ascii="Times New Roman" w:cs="Times New Roman" w:eastAsia="Times New Roman" w:hAnsi="Times New Roman"/>
          <w:sz w:val="26"/>
          <w:szCs w:val="26"/>
        </w:rPr>
      </w:pPr>
      <w:r w:rsidDel="00000000" w:rsidR="00000000" w:rsidRPr="00000000">
        <w:rPr>
          <w:rtl w:val="0"/>
        </w:rPr>
      </w:r>
    </w:p>
    <w:tbl>
      <w:tblPr>
        <w:tblStyle w:val="Table39"/>
        <w:tblW w:w="9025.51181102362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6.8624640482815"/>
        <w:gridCol w:w="3213.87486444434"/>
        <w:gridCol w:w="4294.774482531001"/>
        <w:tblGridChange w:id="0">
          <w:tblGrid>
            <w:gridCol w:w="1516.8624640482815"/>
            <w:gridCol w:w="3213.87486444434"/>
            <w:gridCol w:w="4294.774482531001"/>
          </w:tblGrid>
        </w:tblGridChange>
      </w:tblGrid>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F">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0">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tc>
      </w:tr>
      <w:tr>
        <w:trPr>
          <w:cantSplit w:val="0"/>
          <w:trHeight w:val="14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2">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3">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4">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từng blog đã đăng, Ảnh blog, tên, nội dung nhưng gọn chỉ lấy 1 đoạn hiển thị ,nút sửa, xóa tìm kiếm.thêm blog, và xuất, lấy từ database</w:t>
            </w:r>
          </w:p>
        </w:tc>
      </w:tr>
      <w:tr>
        <w:trPr>
          <w:cantSplit w:val="0"/>
          <w:trHeight w:val="11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5">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7">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5 blog rồi phân trang, Nào mới tạo là trang đầu</w:t>
            </w:r>
          </w:p>
          <w:p w:rsidR="00000000" w:rsidDel="00000000" w:rsidP="00000000" w:rsidRDefault="00000000" w:rsidRPr="00000000" w14:paraId="00000868">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file ra nội dung và hình ảnh của blog theo word</w:t>
            </w:r>
          </w:p>
        </w:tc>
      </w:tr>
      <w:tr>
        <w:trPr>
          <w:cantSplit w:val="0"/>
          <w:trHeight w:val="141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9">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A">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B">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được tên blog.</w:t>
            </w:r>
          </w:p>
          <w:p w:rsidR="00000000" w:rsidDel="00000000" w:rsidP="00000000" w:rsidRDefault="00000000" w:rsidRPr="00000000" w14:paraId="0000086C">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dữa liệu tìm kiếm trên database</w:t>
            </w:r>
          </w:p>
        </w:tc>
      </w:tr>
      <w:tr>
        <w:trPr>
          <w:cantSplit w:val="0"/>
          <w:trHeight w:val="141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D">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E">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Xóa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F">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Thật ra nút xóa là nút ẩn bài viết chứ không xóa</w:t>
            </w:r>
          </w:p>
        </w:tc>
      </w:tr>
      <w:tr>
        <w:trPr>
          <w:cantSplit w:val="0"/>
          <w:trHeight w:val="141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0">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2">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mini khi user xem đc</w:t>
            </w:r>
          </w:p>
        </w:tc>
      </w:tr>
    </w:tbl>
    <w:p w:rsidR="00000000" w:rsidDel="00000000" w:rsidP="00000000" w:rsidRDefault="00000000" w:rsidRPr="00000000" w14:paraId="00000873">
      <w:pPr>
        <w:spacing w:after="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4">
      <w:pPr>
        <w:spacing w:after="240" w:lineRule="auto"/>
        <w:ind w:left="0" w:firstLine="0"/>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875">
      <w:pPr>
        <w:spacing w:after="240" w:lineRule="auto"/>
        <w:ind w:left="0" w:firstLine="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40"/>
          <w:szCs w:val="40"/>
          <w:rtl w:val="0"/>
        </w:rPr>
        <w:t xml:space="preserve">Add blog</w:t>
      </w:r>
      <w:r w:rsidDel="00000000" w:rsidR="00000000" w:rsidRPr="00000000">
        <w:rPr>
          <w:rtl w:val="0"/>
        </w:rPr>
      </w:r>
    </w:p>
    <w:tbl>
      <w:tblPr>
        <w:tblStyle w:val="Table40"/>
        <w:tblW w:w="9025.51181102362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6.8624640482815"/>
        <w:gridCol w:w="3213.87486444434"/>
        <w:gridCol w:w="4294.774482531001"/>
        <w:tblGridChange w:id="0">
          <w:tblGrid>
            <w:gridCol w:w="1516.8624640482815"/>
            <w:gridCol w:w="3213.87486444434"/>
            <w:gridCol w:w="4294.774482531001"/>
          </w:tblGrid>
        </w:tblGridChange>
      </w:tblGrid>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6">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7">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8">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tc>
      </w:tr>
      <w:tr>
        <w:trPr>
          <w:cantSplit w:val="0"/>
          <w:trHeight w:val="11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9">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A">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B">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ảnh</w:t>
            </w:r>
          </w:p>
          <w:p w:rsidR="00000000" w:rsidDel="00000000" w:rsidP="00000000" w:rsidRDefault="00000000" w:rsidRPr="00000000" w14:paraId="0000087C">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form nhập tên</w:t>
            </w:r>
          </w:p>
          <w:p w:rsidR="00000000" w:rsidDel="00000000" w:rsidP="00000000" w:rsidRDefault="00000000" w:rsidRPr="00000000" w14:paraId="0000087D">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form nhập nội dung</w:t>
            </w:r>
          </w:p>
        </w:tc>
      </w:tr>
      <w:tr>
        <w:trPr>
          <w:cantSplit w:val="0"/>
          <w:trHeight w:val="11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E">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F">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ảnh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0">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chọn ảnh JPG vs PNG còn lại đều không được</w:t>
            </w:r>
          </w:p>
          <w:p w:rsidR="00000000" w:rsidDel="00000000" w:rsidP="00000000" w:rsidRDefault="00000000" w:rsidRPr="00000000" w14:paraId="0000088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sai "Thông báo không được tải lên"</w:t>
            </w:r>
          </w:p>
        </w:tc>
      </w:tr>
      <w:tr>
        <w:trPr>
          <w:cantSplit w:val="0"/>
          <w:trHeight w:val="1025"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2">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3">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4">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gì bấm Thêm "Không thể thực hiện" </w:t>
            </w:r>
          </w:p>
        </w:tc>
      </w:tr>
      <w:tr>
        <w:trPr>
          <w:cantSplit w:val="0"/>
          <w:trHeight w:val="119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7">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thiếu 1 trang ba thứ Tên, Nội dung và quên chọn ảnh</w:t>
            </w:r>
          </w:p>
          <w:p w:rsidR="00000000" w:rsidDel="00000000" w:rsidP="00000000" w:rsidRDefault="00000000" w:rsidRPr="00000000" w14:paraId="00000888">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Bạn thiếu nội dung đăng tải"</w:t>
            </w:r>
          </w:p>
        </w:tc>
      </w:tr>
      <w:tr>
        <w:trPr>
          <w:cantSplit w:val="0"/>
          <w:trHeight w:val="1025"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B">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pdf cho ảnh "Không tải lên được"</w:t>
            </w:r>
          </w:p>
        </w:tc>
      </w:tr>
      <w:tr>
        <w:trPr>
          <w:cantSplit w:val="0"/>
          <w:trHeight w:val="1025"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E">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đầy đủ và nhấn thêm "Thêm thành công"</w:t>
            </w:r>
          </w:p>
        </w:tc>
      </w:tr>
      <w:tr>
        <w:trPr>
          <w:cantSplit w:val="0"/>
          <w:trHeight w:val="1825.2832031250002"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F">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0">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Thao tác sau khi đăng: Giải thích những gì xảy ra sau khi bài viết được thêm. Ví dụ, bài viết sẽ được đăng lên trang chủ ngay lập tức</w:t>
            </w:r>
          </w:p>
        </w:tc>
      </w:tr>
    </w:tbl>
    <w:p w:rsidR="00000000" w:rsidDel="00000000" w:rsidP="00000000" w:rsidRDefault="00000000" w:rsidRPr="00000000" w14:paraId="00000892">
      <w:pPr>
        <w:spacing w:after="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3">
      <w:pPr>
        <w:spacing w:after="240" w:lineRule="auto"/>
        <w:ind w:left="0" w:firstLine="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894">
      <w:pPr>
        <w:spacing w:after="240" w:lineRule="auto"/>
        <w:ind w:lef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Sửa Blog</w:t>
      </w:r>
    </w:p>
    <w:tbl>
      <w:tblPr>
        <w:tblStyle w:val="Table41"/>
        <w:tblW w:w="9025.51181102362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16.8624640482815"/>
        <w:gridCol w:w="3213.87486444434"/>
        <w:gridCol w:w="4294.774482531001"/>
        <w:tblGridChange w:id="0">
          <w:tblGrid>
            <w:gridCol w:w="1516.8624640482815"/>
            <w:gridCol w:w="3213.87486444434"/>
            <w:gridCol w:w="4294.774482531001"/>
          </w:tblGrid>
        </w:tblGridChange>
      </w:tblGrid>
      <w:tr>
        <w:trPr>
          <w:cantSplit w:val="0"/>
          <w:trHeight w:val="5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5">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6">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7">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tc>
      </w:tr>
      <w:tr>
        <w:trPr>
          <w:cantSplit w:val="0"/>
          <w:trHeight w:val="18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8">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9">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A">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ảnh</w:t>
            </w:r>
          </w:p>
          <w:p w:rsidR="00000000" w:rsidDel="00000000" w:rsidP="00000000" w:rsidRDefault="00000000" w:rsidRPr="00000000" w14:paraId="0000089B">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form nhập tên</w:t>
            </w:r>
          </w:p>
          <w:p w:rsidR="00000000" w:rsidDel="00000000" w:rsidP="00000000" w:rsidRDefault="00000000" w:rsidRPr="00000000" w14:paraId="0000089C">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form nhập nội dung</w:t>
            </w:r>
          </w:p>
          <w:p w:rsidR="00000000" w:rsidDel="00000000" w:rsidP="00000000" w:rsidRDefault="00000000" w:rsidRPr="00000000" w14:paraId="0000089D">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được tất cả dữ liệu của blog bao gồm ảnh tên nội dung để dễ dùng và sửa nội dung</w:t>
            </w:r>
          </w:p>
        </w:tc>
      </w:tr>
      <w:tr>
        <w:trPr>
          <w:cantSplit w:val="0"/>
          <w:trHeight w:val="12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E">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F">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ảnh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0">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chọn ảnh JPG vs PNG còn lại đều không được</w:t>
            </w:r>
          </w:p>
          <w:p w:rsidR="00000000" w:rsidDel="00000000" w:rsidP="00000000" w:rsidRDefault="00000000" w:rsidRPr="00000000" w14:paraId="000008A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sai "Thông báo không được tải lên"</w:t>
            </w:r>
          </w:p>
        </w:tc>
      </w:tr>
      <w:tr>
        <w:trPr>
          <w:cantSplit w:val="0"/>
          <w:trHeight w:val="128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2">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3">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4">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sửa gì bấm Cập Nhật "Đã Thực Hiện" </w:t>
            </w:r>
          </w:p>
        </w:tc>
      </w:tr>
      <w:tr>
        <w:trPr>
          <w:cantSplit w:val="0"/>
          <w:trHeight w:val="128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A7">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thiếu 1 trang ba thứ Tên, Nội dung và quên chọn ảnh</w:t>
            </w:r>
          </w:p>
          <w:p w:rsidR="00000000" w:rsidDel="00000000" w:rsidP="00000000" w:rsidRDefault="00000000" w:rsidRPr="00000000" w14:paraId="000008A8">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Bạn thiếu nội dung đăng tải"</w:t>
            </w:r>
          </w:p>
        </w:tc>
      </w:tr>
      <w:tr>
        <w:trPr>
          <w:cantSplit w:val="0"/>
          <w:trHeight w:val="128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AB">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pdf cho ảnh "Không tải lên được"</w:t>
            </w:r>
          </w:p>
        </w:tc>
      </w:tr>
      <w:tr>
        <w:trPr>
          <w:cantSplit w:val="0"/>
          <w:trHeight w:val="128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AE">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đầy đủ và nhấn thêm "Thêm thành công"</w:t>
            </w:r>
          </w:p>
        </w:tc>
      </w:tr>
      <w:tr>
        <w:trPr>
          <w:cantSplit w:val="0"/>
          <w:trHeight w:val="128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AF">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B0">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B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Thao tác sau khi đăng: Giải thích những gì xảy ra sau khi bài viết được thêm. Ví dụ, bài viết sẽ được đăng lên trang chủ ngay lập tức</w:t>
            </w:r>
          </w:p>
        </w:tc>
      </w:tr>
      <w:tr>
        <w:trPr>
          <w:cantSplit w:val="0"/>
          <w:trHeight w:val="128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B2">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B3">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đã mã hóa khi gõ thêm sẽ thông báo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B4">
            <w:pPr>
              <w:spacing w:after="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4"/>
                <w:szCs w:val="24"/>
                <w:highlight w:val="white"/>
                <w:rtl w:val="0"/>
              </w:rPr>
              <w:t xml:space="preserve">ID blog không hợp lệ. và trở lại trang ngoài.</w:t>
            </w:r>
            <w:r w:rsidDel="00000000" w:rsidR="00000000" w:rsidRPr="00000000">
              <w:rPr>
                <w:rtl w:val="0"/>
              </w:rPr>
            </w:r>
          </w:p>
        </w:tc>
      </w:tr>
    </w:tbl>
    <w:p w:rsidR="00000000" w:rsidDel="00000000" w:rsidP="00000000" w:rsidRDefault="00000000" w:rsidRPr="00000000" w14:paraId="000008B5">
      <w:pPr>
        <w:spacing w:after="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index</w:t>
      </w:r>
      <w:r w:rsidDel="00000000" w:rsidR="00000000" w:rsidRPr="00000000">
        <w:rPr>
          <w:rFonts w:ascii="Times New Roman" w:cs="Times New Roman" w:eastAsia="Times New Roman" w:hAnsi="Times New Roman"/>
          <w:sz w:val="26"/>
          <w:szCs w:val="26"/>
          <w:rtl w:val="0"/>
        </w:rPr>
        <w:t xml:space="preserve">: Hiển thị danh sách blog với phân trang.</w:t>
      </w:r>
    </w:p>
    <w:p w:rsidR="00000000" w:rsidDel="00000000" w:rsidP="00000000" w:rsidRDefault="00000000" w:rsidRPr="00000000" w14:paraId="000008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adminIndex</w:t>
      </w:r>
      <w:r w:rsidDel="00000000" w:rsidR="00000000" w:rsidRPr="00000000">
        <w:rPr>
          <w:rFonts w:ascii="Times New Roman" w:cs="Times New Roman" w:eastAsia="Times New Roman" w:hAnsi="Times New Roman"/>
          <w:sz w:val="26"/>
          <w:szCs w:val="26"/>
          <w:rtl w:val="0"/>
        </w:rPr>
        <w:t xml:space="preserve">: Phân tách logic giữa hiển thị danh sách cho admin và user.</w:t>
      </w:r>
    </w:p>
    <w:p w:rsidR="00000000" w:rsidDel="00000000" w:rsidP="00000000" w:rsidRDefault="00000000" w:rsidRPr="00000000" w14:paraId="000008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store</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sz w:val="26"/>
          <w:szCs w:val="26"/>
          <w:rtl w:val="0"/>
        </w:rPr>
        <w:t xml:space="preserve">update</w:t>
      </w:r>
      <w:r w:rsidDel="00000000" w:rsidR="00000000" w:rsidRPr="00000000">
        <w:rPr>
          <w:rFonts w:ascii="Times New Roman" w:cs="Times New Roman" w:eastAsia="Times New Roman" w:hAnsi="Times New Roman"/>
          <w:sz w:val="26"/>
          <w:szCs w:val="26"/>
          <w:rtl w:val="0"/>
        </w:rPr>
        <w:t xml:space="preserve">: Xử lý lưu và cập nhật dữ liệu blog, bao gồm cả upload ảnh.</w:t>
      </w:r>
    </w:p>
    <w:p w:rsidR="00000000" w:rsidDel="00000000" w:rsidP="00000000" w:rsidRDefault="00000000" w:rsidRPr="00000000" w14:paraId="000008B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destroy</w:t>
      </w:r>
      <w:r w:rsidDel="00000000" w:rsidR="00000000" w:rsidRPr="00000000">
        <w:rPr>
          <w:rFonts w:ascii="Times New Roman" w:cs="Times New Roman" w:eastAsia="Times New Roman" w:hAnsi="Times New Roman"/>
          <w:sz w:val="26"/>
          <w:szCs w:val="26"/>
          <w:rtl w:val="0"/>
        </w:rPr>
        <w:t xml:space="preserve">: Xóa blog theo blog_id.</w:t>
      </w:r>
    </w:p>
    <w:p w:rsidR="00000000" w:rsidDel="00000000" w:rsidP="00000000" w:rsidRDefault="00000000" w:rsidRPr="00000000" w14:paraId="000008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edit</w:t>
      </w:r>
      <w:r w:rsidDel="00000000" w:rsidR="00000000" w:rsidRPr="00000000">
        <w:rPr>
          <w:rFonts w:ascii="Times New Roman" w:cs="Times New Roman" w:eastAsia="Times New Roman" w:hAnsi="Times New Roman"/>
          <w:sz w:val="26"/>
          <w:szCs w:val="26"/>
          <w:rtl w:val="0"/>
        </w:rPr>
        <w:t xml:space="preserve">: Sử dụng mã hóa ID để bảo mật đường dẫn, tránh chỉnh sửa URL để truy cập trái phép.</w:t>
      </w:r>
    </w:p>
    <w:p w:rsidR="00000000" w:rsidDel="00000000" w:rsidP="00000000" w:rsidRDefault="00000000" w:rsidRPr="00000000" w14:paraId="000008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storeComment</w:t>
      </w:r>
      <w:r w:rsidDel="00000000" w:rsidR="00000000" w:rsidRPr="00000000">
        <w:rPr>
          <w:rFonts w:ascii="Times New Roman" w:cs="Times New Roman" w:eastAsia="Times New Roman" w:hAnsi="Times New Roman"/>
          <w:sz w:val="26"/>
          <w:szCs w:val="26"/>
          <w:rtl w:val="0"/>
        </w:rPr>
        <w:t xml:space="preserve">: Thêm bình luận mới vào blog với kiểm tra hợp lệ.</w:t>
      </w:r>
    </w:p>
    <w:p w:rsidR="00000000" w:rsidDel="00000000" w:rsidP="00000000" w:rsidRDefault="00000000" w:rsidRPr="00000000" w14:paraId="000008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delete Comment</w:t>
      </w:r>
      <w:r w:rsidDel="00000000" w:rsidR="00000000" w:rsidRPr="00000000">
        <w:rPr>
          <w:rFonts w:ascii="Times New Roman" w:cs="Times New Roman" w:eastAsia="Times New Roman" w:hAnsi="Times New Roman"/>
          <w:sz w:val="26"/>
          <w:szCs w:val="26"/>
          <w:rtl w:val="0"/>
        </w:rPr>
        <w:t xml:space="preserve">: Đảm bảo chỉ tác giả bình luận mới được phép xóa.</w:t>
      </w:r>
    </w:p>
    <w:p w:rsidR="00000000" w:rsidDel="00000000" w:rsidP="00000000" w:rsidRDefault="00000000" w:rsidRPr="00000000" w14:paraId="000008BD">
      <w:pPr>
        <w:rPr>
          <w:rFonts w:ascii="Times New Roman" w:cs="Times New Roman" w:eastAsia="Times New Roman" w:hAnsi="Times New Roman"/>
          <w:b w:val="1"/>
          <w:color w:val="ff0000"/>
          <w:sz w:val="34"/>
          <w:szCs w:val="34"/>
        </w:rPr>
      </w:pPr>
      <w:r w:rsidDel="00000000" w:rsidR="00000000" w:rsidRPr="00000000">
        <w:rPr>
          <w:rtl w:val="0"/>
        </w:rPr>
      </w:r>
    </w:p>
    <w:p w:rsidR="00000000" w:rsidDel="00000000" w:rsidP="00000000" w:rsidRDefault="00000000" w:rsidRPr="00000000" w14:paraId="000008B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0000"/>
          <w:sz w:val="34"/>
          <w:szCs w:val="34"/>
          <w:rtl w:val="0"/>
        </w:rPr>
        <w:t xml:space="preserve">Chú Ý</w:t>
      </w:r>
      <w:r w:rsidDel="00000000" w:rsidR="00000000" w:rsidRPr="00000000">
        <w:rPr>
          <w:rtl w:val="0"/>
        </w:rPr>
      </w:r>
    </w:p>
    <w:p w:rsidR="00000000" w:rsidDel="00000000" w:rsidP="00000000" w:rsidRDefault="00000000" w:rsidRPr="00000000" w14:paraId="000008BF">
      <w:pPr>
        <w:spacing w:after="240" w:before="240" w:lineRule="auto"/>
        <w:ind w:left="3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Trang Blog</w:t>
      </w:r>
    </w:p>
    <w:p w:rsidR="00000000" w:rsidDel="00000000" w:rsidP="00000000" w:rsidRDefault="00000000" w:rsidRPr="00000000" w14:paraId="000008C0">
      <w:pPr>
        <w:spacing w:after="240"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Hiển Thị : Hiển thị tất cả Blog và theo ngày gần nhất nào đăng lên là sẽ hiển thị đầu trang lấy từ database</w:t>
      </w:r>
    </w:p>
    <w:p w:rsidR="00000000" w:rsidDel="00000000" w:rsidP="00000000" w:rsidRDefault="00000000" w:rsidRPr="00000000" w14:paraId="000008C1">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Hiển tổng số comment</w:t>
      </w:r>
    </w:p>
    <w:p w:rsidR="00000000" w:rsidDel="00000000" w:rsidP="00000000" w:rsidRDefault="00000000" w:rsidRPr="00000000" w14:paraId="000008C2">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Hiển thị tổng số view</w:t>
      </w:r>
    </w:p>
    <w:p w:rsidR="00000000" w:rsidDel="00000000" w:rsidP="00000000" w:rsidRDefault="00000000" w:rsidRPr="00000000" w14:paraId="000008C3">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Lấy mỗi trang 6 blog và phân trang</w:t>
      </w:r>
    </w:p>
    <w:p w:rsidR="00000000" w:rsidDel="00000000" w:rsidP="00000000" w:rsidRDefault="00000000" w:rsidRPr="00000000" w14:paraId="000008C4">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Có tìm kiếm FULL TEXT vs tìm kiếm phần trăm</w:t>
      </w:r>
    </w:p>
    <w:p w:rsidR="00000000" w:rsidDel="00000000" w:rsidP="00000000" w:rsidRDefault="00000000" w:rsidRPr="00000000" w14:paraId="000008C5">
      <w:pPr>
        <w:spacing w:after="240" w:before="240" w:lineRule="auto"/>
        <w:ind w:firstLine="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Trang chi tiết Blog</w:t>
      </w:r>
    </w:p>
    <w:p w:rsidR="00000000" w:rsidDel="00000000" w:rsidP="00000000" w:rsidRDefault="00000000" w:rsidRPr="00000000" w14:paraId="000008C6">
      <w:pPr>
        <w:spacing w:after="240"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Hiển Thị : đầy đủ những gì blog cần có  lấy từ database</w:t>
      </w:r>
    </w:p>
    <w:p w:rsidR="00000000" w:rsidDel="00000000" w:rsidP="00000000" w:rsidRDefault="00000000" w:rsidRPr="00000000" w14:paraId="000008C7">
      <w:pPr>
        <w:spacing w:after="240"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Có Tìm kiếm full text</w:t>
      </w:r>
    </w:p>
    <w:p w:rsidR="00000000" w:rsidDel="00000000" w:rsidP="00000000" w:rsidRDefault="00000000" w:rsidRPr="00000000" w14:paraId="000008C8">
      <w:pPr>
        <w:spacing w:after="240"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Comment : Hiển thị comment</w:t>
      </w:r>
    </w:p>
    <w:p w:rsidR="00000000" w:rsidDel="00000000" w:rsidP="00000000" w:rsidRDefault="00000000" w:rsidRPr="00000000" w14:paraId="000008C9">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Gửi comment Gồm 2 loại</w:t>
      </w:r>
    </w:p>
    <w:p w:rsidR="00000000" w:rsidDel="00000000" w:rsidP="00000000" w:rsidRDefault="00000000" w:rsidRPr="00000000" w14:paraId="000008CA">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Đã đăng nhập : Chỉ Hiển thị ô Your riew</w:t>
      </w:r>
    </w:p>
    <w:p w:rsidR="00000000" w:rsidDel="00000000" w:rsidP="00000000" w:rsidRDefault="00000000" w:rsidRPr="00000000" w14:paraId="000008CB">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Chưa đăng nhập: Hiển thị ô Name , Email, Your riew.</w:t>
      </w:r>
    </w:p>
    <w:p w:rsidR="00000000" w:rsidDel="00000000" w:rsidP="00000000" w:rsidRDefault="00000000" w:rsidRPr="00000000" w14:paraId="000008CC">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Trả lời comment</w:t>
      </w:r>
    </w:p>
    <w:p w:rsidR="00000000" w:rsidDel="00000000" w:rsidP="00000000" w:rsidRDefault="00000000" w:rsidRPr="00000000" w14:paraId="000008CD">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Xóa comment ( Chỉ đúng tài khoản của mình mới được xóa )</w:t>
      </w:r>
    </w:p>
    <w:p w:rsidR="00000000" w:rsidDel="00000000" w:rsidP="00000000" w:rsidRDefault="00000000" w:rsidRPr="00000000" w14:paraId="000008CE">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Ô gửi nếu như không nhập gì hết và “ô Your riew không có nội dung” gửi sẽ ko hiển thị comment</w:t>
      </w:r>
    </w:p>
    <w:p w:rsidR="00000000" w:rsidDel="00000000" w:rsidP="00000000" w:rsidRDefault="00000000" w:rsidRPr="00000000" w14:paraId="000008CF">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Nếu comment  quá 50 ký tự hiển thị chỉ còn 25 ký tự và có nút xem thêm thu hồi để co dãn nội dung</w:t>
      </w:r>
    </w:p>
    <w:p w:rsidR="00000000" w:rsidDel="00000000" w:rsidP="00000000" w:rsidRDefault="00000000" w:rsidRPr="00000000" w14:paraId="000008D0">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Chỉ hiển thị 3 comment gần nhất và có nút xem thêm comment</w:t>
      </w:r>
    </w:p>
    <w:p w:rsidR="00000000" w:rsidDel="00000000" w:rsidP="00000000" w:rsidRDefault="00000000" w:rsidRPr="00000000" w14:paraId="000008D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D2">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Admin Blog</w:t>
      </w:r>
    </w:p>
    <w:p w:rsidR="00000000" w:rsidDel="00000000" w:rsidP="00000000" w:rsidRDefault="00000000" w:rsidRPr="00000000" w14:paraId="000008D3">
      <w:pPr>
        <w:spacing w:after="240"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Hiển thị tất cả các Blog lấy từ database và lấy 6 blog 1 trang , hiển thị theo blog mới tạo, nào mới tạo thì hiển thị trước.</w:t>
      </w:r>
    </w:p>
    <w:p w:rsidR="00000000" w:rsidDel="00000000" w:rsidP="00000000" w:rsidRDefault="00000000" w:rsidRPr="00000000" w14:paraId="000008D4">
      <w:pPr>
        <w:spacing w:after="240"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Gồm các nút</w:t>
      </w:r>
    </w:p>
    <w:p w:rsidR="00000000" w:rsidDel="00000000" w:rsidP="00000000" w:rsidRDefault="00000000" w:rsidRPr="00000000" w14:paraId="000008D5">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Xem</w:t>
      </w:r>
    </w:p>
    <w:p w:rsidR="00000000" w:rsidDel="00000000" w:rsidP="00000000" w:rsidRDefault="00000000" w:rsidRPr="00000000" w14:paraId="000008D6">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1 model như 1 trang chi tiết blog bên view của user để xem trước nắm bắt như nào.</w:t>
      </w:r>
    </w:p>
    <w:p w:rsidR="00000000" w:rsidDel="00000000" w:rsidP="00000000" w:rsidRDefault="00000000" w:rsidRPr="00000000" w14:paraId="000008D7">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Thêm Blog</w:t>
      </w:r>
    </w:p>
    <w:p w:rsidR="00000000" w:rsidDel="00000000" w:rsidP="00000000" w:rsidRDefault="00000000" w:rsidRPr="00000000" w14:paraId="000008D8">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Ko được để trống khi nhập ,</w:t>
      </w:r>
    </w:p>
    <w:p w:rsidR="00000000" w:rsidDel="00000000" w:rsidP="00000000" w:rsidRDefault="00000000" w:rsidRPr="00000000" w14:paraId="000008D9">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ảnh trên 1mb sẽ hiển thị thống báo ko đc chọn ảnh trên 1 mb</w:t>
      </w:r>
    </w:p>
    <w:p w:rsidR="00000000" w:rsidDel="00000000" w:rsidP="00000000" w:rsidRDefault="00000000" w:rsidRPr="00000000" w14:paraId="000008DA">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tùy thích nhập sao cũng được có thể chứa ảnh</w:t>
      </w:r>
    </w:p>
    <w:p w:rsidR="00000000" w:rsidDel="00000000" w:rsidP="00000000" w:rsidRDefault="00000000" w:rsidRPr="00000000" w14:paraId="000008DB">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nếu nhập nhiều quá ký tự và không có chọn ảnh cho ko thêm được</w:t>
      </w:r>
    </w:p>
    <w:p w:rsidR="00000000" w:rsidDel="00000000" w:rsidP="00000000" w:rsidRDefault="00000000" w:rsidRPr="00000000" w14:paraId="000008DC">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bạn thêm blog thành công</w:t>
      </w:r>
    </w:p>
    <w:p w:rsidR="00000000" w:rsidDel="00000000" w:rsidP="00000000" w:rsidRDefault="00000000" w:rsidRPr="00000000" w14:paraId="000008DD">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Xóa Blog</w:t>
      </w:r>
    </w:p>
    <w:p w:rsidR="00000000" w:rsidDel="00000000" w:rsidP="00000000" w:rsidRDefault="00000000" w:rsidRPr="00000000" w14:paraId="000008DE">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mode có muốn xóa hay không ok là xóa</w:t>
      </w:r>
    </w:p>
    <w:p w:rsidR="00000000" w:rsidDel="00000000" w:rsidP="00000000" w:rsidRDefault="00000000" w:rsidRPr="00000000" w14:paraId="000008DF">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Thong báo bạn xóa thành công trong 3s</w:t>
      </w:r>
    </w:p>
    <w:p w:rsidR="00000000" w:rsidDel="00000000" w:rsidP="00000000" w:rsidRDefault="00000000" w:rsidRPr="00000000" w14:paraId="000008E0">
      <w:pPr>
        <w:spacing w:after="240" w:befor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Sửa Blog</w:t>
      </w:r>
    </w:p>
    <w:p w:rsidR="00000000" w:rsidDel="00000000" w:rsidP="00000000" w:rsidRDefault="00000000" w:rsidRPr="00000000" w14:paraId="000008E1">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lấy được toàn bộ nội dung blog để dễ dàng chỉnh sửa</w:t>
      </w:r>
    </w:p>
    <w:p w:rsidR="00000000" w:rsidDel="00000000" w:rsidP="00000000" w:rsidRDefault="00000000" w:rsidRPr="00000000" w14:paraId="000008E2">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ko sửa gì bấm cập nhật vẫn được</w:t>
      </w:r>
    </w:p>
    <w:p w:rsidR="00000000" w:rsidDel="00000000" w:rsidP="00000000" w:rsidRDefault="00000000" w:rsidRPr="00000000" w14:paraId="000008E3">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sửa nhấn cập nhật vẫn được đều hiển thị thông báo bạn đã cập nhật hành công</w:t>
      </w:r>
    </w:p>
    <w:p w:rsidR="00000000" w:rsidDel="00000000" w:rsidP="00000000" w:rsidRDefault="00000000" w:rsidRPr="00000000" w14:paraId="000008E4">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khóa id và khi trên đường dẫn nhập thêm hoặc xóa thêm sẽ quay lại trang blog admin thông báo rằng Thông báo ko tìm thấy id</w:t>
      </w:r>
    </w:p>
    <w:p w:rsidR="00000000" w:rsidDel="00000000" w:rsidP="00000000" w:rsidRDefault="00000000" w:rsidRPr="00000000" w14:paraId="000008E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E6">
      <w:pPr>
        <w:spacing w:after="240"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E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E8">
      <w:pPr>
        <w:pStyle w:val="Heading3"/>
        <w:rPr>
          <w:rFonts w:ascii="Times New Roman" w:cs="Times New Roman" w:eastAsia="Times New Roman" w:hAnsi="Times New Roman"/>
          <w:color w:val="000000"/>
          <w:sz w:val="30"/>
          <w:szCs w:val="30"/>
        </w:rPr>
      </w:pPr>
      <w:bookmarkStart w:colFirst="0" w:colLast="0" w:name="_heading=h.2bn6wsx" w:id="25"/>
      <w:bookmarkEnd w:id="25"/>
      <w:r w:rsidDel="00000000" w:rsidR="00000000" w:rsidRPr="00000000">
        <w:rPr>
          <w:rFonts w:ascii="Times New Roman" w:cs="Times New Roman" w:eastAsia="Times New Roman" w:hAnsi="Times New Roman"/>
          <w:color w:val="000000"/>
          <w:sz w:val="30"/>
          <w:szCs w:val="30"/>
          <w:rtl w:val="0"/>
        </w:rPr>
        <w:t xml:space="preserve">5.5 Thanh toán</w:t>
      </w:r>
    </w:p>
    <w:p w:rsidR="00000000" w:rsidDel="00000000" w:rsidP="00000000" w:rsidRDefault="00000000" w:rsidRPr="00000000" w14:paraId="000008E9">
      <w:pPr>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26"/>
          <w:szCs w:val="26"/>
          <w:rtl w:val="0"/>
        </w:rPr>
        <w:t xml:space="preserve">Mô tả chức năng:</w:t>
      </w:r>
      <w:r w:rsidDel="00000000" w:rsidR="00000000" w:rsidRPr="00000000">
        <w:rPr>
          <w:rtl w:val="0"/>
        </w:rPr>
      </w:r>
    </w:p>
    <w:p w:rsidR="00000000" w:rsidDel="00000000" w:rsidP="00000000" w:rsidRDefault="00000000" w:rsidRPr="00000000" w14:paraId="000008EA">
      <w:pPr>
        <w:numPr>
          <w:ilvl w:val="0"/>
          <w:numId w:val="4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thanh toán cho phép người dùng hoàn tất quá trình mua sắm trên website bằng cách thanh toán trực tuyến và thanh toán khi nhận hàng. Người dùng có thể lựa chọn các phương thức thanh toán như thẻ tín dụng.</w:t>
      </w:r>
    </w:p>
    <w:p w:rsidR="00000000" w:rsidDel="00000000" w:rsidP="00000000" w:rsidRDefault="00000000" w:rsidRPr="00000000" w14:paraId="000008EB">
      <w:pPr>
        <w:ind w:left="0" w:firstLine="0"/>
        <w:rPr>
          <w:sz w:val="26"/>
          <w:szCs w:val="26"/>
        </w:rPr>
      </w:pPr>
      <w:r w:rsidDel="00000000" w:rsidR="00000000" w:rsidRPr="00000000">
        <w:rPr>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Mô tả giao diện và dữ liệu:</w:t>
      </w:r>
      <w:r w:rsidDel="00000000" w:rsidR="00000000" w:rsidRPr="00000000">
        <w:rPr>
          <w:rtl w:val="0"/>
        </w:rPr>
      </w:r>
    </w:p>
    <w:p w:rsidR="00000000" w:rsidDel="00000000" w:rsidP="00000000" w:rsidRDefault="00000000" w:rsidRPr="00000000" w14:paraId="000008E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406900"/>
            <wp:effectExtent b="0" l="0" r="0" t="0"/>
            <wp:docPr id="251" name="image108.png"/>
            <a:graphic>
              <a:graphicData uri="http://schemas.openxmlformats.org/drawingml/2006/picture">
                <pic:pic>
                  <pic:nvPicPr>
                    <pic:cNvPr id="0" name="image108.png"/>
                    <pic:cNvPicPr preferRelativeResize="0"/>
                  </pic:nvPicPr>
                  <pic:blipFill>
                    <a:blip r:embed="rId28"/>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8E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90800"/>
            <wp:effectExtent b="0" l="0" r="0" t="0"/>
            <wp:docPr id="252" name="image107.png"/>
            <a:graphic>
              <a:graphicData uri="http://schemas.openxmlformats.org/drawingml/2006/picture">
                <pic:pic>
                  <pic:nvPicPr>
                    <pic:cNvPr id="0" name="image107.png"/>
                    <pic:cNvPicPr preferRelativeResize="0"/>
                  </pic:nvPicPr>
                  <pic:blipFill>
                    <a:blip r:embed="rId29"/>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8EE">
      <w:pPr>
        <w:pBdr>
          <w:top w:space="0" w:sz="0" w:val="nil"/>
          <w:left w:space="0" w:sz="0" w:val="nil"/>
          <w:bottom w:space="0" w:sz="0" w:val="nil"/>
          <w:right w:space="0" w:sz="0" w:val="nil"/>
          <w:between w:space="0" w:sz="0" w:val="nil"/>
        </w:pBd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8: Hình giỏ hàng</w:t>
      </w:r>
    </w:p>
    <w:p w:rsidR="00000000" w:rsidDel="00000000" w:rsidP="00000000" w:rsidRDefault="00000000" w:rsidRPr="00000000" w14:paraId="000008EF">
      <w:pPr>
        <w:numPr>
          <w:ilvl w:val="0"/>
          <w:numId w:val="19"/>
        </w:numPr>
        <w:pBdr>
          <w:top w:space="0" w:sz="0" w:val="nil"/>
          <w:left w:space="0" w:sz="0" w:val="nil"/>
          <w:bottom w:space="0" w:sz="0" w:val="nil"/>
          <w:right w:space="0" w:sz="0" w:val="nil"/>
          <w:between w:space="0" w:sz="0" w:val="nil"/>
        </w:pBdr>
        <w:spacing w:after="0" w:lineRule="auto"/>
        <w:ind w:left="72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hiển thị sản phẩm</w:t>
      </w:r>
    </w:p>
    <w:p w:rsidR="00000000" w:rsidDel="00000000" w:rsidP="00000000" w:rsidRDefault="00000000" w:rsidRPr="00000000" w14:paraId="000008F0">
      <w:pPr>
        <w:numPr>
          <w:ilvl w:val="0"/>
          <w:numId w:val="101"/>
        </w:numPr>
        <w:pBdr>
          <w:top w:space="0" w:sz="0" w:val="nil"/>
          <w:left w:space="0" w:sz="0" w:val="nil"/>
          <w:bottom w:space="0" w:sz="0" w:val="nil"/>
          <w:right w:space="0" w:sz="0" w:val="nil"/>
          <w:between w:space="0" w:sz="0" w:val="nil"/>
        </w:pBdr>
        <w:spacing w:after="0" w:lineRule="auto"/>
        <w:ind w:left="144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Product: </w:t>
      </w:r>
      <w:r w:rsidDel="00000000" w:rsidR="00000000" w:rsidRPr="00000000">
        <w:rPr>
          <w:rtl w:val="0"/>
        </w:rPr>
      </w:r>
    </w:p>
    <w:p w:rsidR="00000000" w:rsidDel="00000000" w:rsidP="00000000" w:rsidRDefault="00000000" w:rsidRPr="00000000" w14:paraId="000008F1">
      <w:pPr>
        <w:numPr>
          <w:ilvl w:val="1"/>
          <w:numId w:val="101"/>
        </w:numPr>
        <w:pBdr>
          <w:top w:space="0" w:sz="0" w:val="nil"/>
          <w:left w:space="0" w:sz="0" w:val="nil"/>
          <w:bottom w:space="0" w:sz="0" w:val="nil"/>
          <w:right w:space="0" w:sz="0" w:val="nil"/>
          <w:between w:space="0" w:sz="0" w:val="nil"/>
        </w:pBdr>
        <w:spacing w:after="0" w:lineRule="auto"/>
        <w:ind w:left="216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 hiển thị hình ảnh sản phẩm </w:t>
      </w:r>
    </w:p>
    <w:p w:rsidR="00000000" w:rsidDel="00000000" w:rsidP="00000000" w:rsidRDefault="00000000" w:rsidRPr="00000000" w14:paraId="000008F2">
      <w:pPr>
        <w:numPr>
          <w:ilvl w:val="1"/>
          <w:numId w:val="101"/>
        </w:numPr>
        <w:pBdr>
          <w:top w:space="0" w:sz="0" w:val="nil"/>
          <w:left w:space="0" w:sz="0" w:val="nil"/>
          <w:bottom w:space="0" w:sz="0" w:val="nil"/>
          <w:right w:space="0" w:sz="0" w:val="nil"/>
          <w:between w:space="0" w:sz="0" w:val="nil"/>
        </w:pBdr>
        <w:spacing w:after="0" w:lineRule="auto"/>
        <w:ind w:left="216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sản phẩm: hiển thị “name” , “color”, “size” của sản phẩm </w:t>
      </w:r>
    </w:p>
    <w:p w:rsidR="00000000" w:rsidDel="00000000" w:rsidP="00000000" w:rsidRDefault="00000000" w:rsidRPr="00000000" w14:paraId="000008F3">
      <w:pPr>
        <w:numPr>
          <w:ilvl w:val="0"/>
          <w:numId w:val="101"/>
        </w:numPr>
        <w:spacing w:after="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Price: hiển thị hình ảnh giá tiền “VND” của sản phẩm </w:t>
      </w:r>
      <w:r w:rsidDel="00000000" w:rsidR="00000000" w:rsidRPr="00000000">
        <w:rPr>
          <w:rtl w:val="0"/>
        </w:rPr>
      </w:r>
    </w:p>
    <w:p w:rsidR="00000000" w:rsidDel="00000000" w:rsidP="00000000" w:rsidRDefault="00000000" w:rsidRPr="00000000" w14:paraId="000008F4">
      <w:pPr>
        <w:numPr>
          <w:ilvl w:val="0"/>
          <w:numId w:val="101"/>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 </w:t>
      </w:r>
    </w:p>
    <w:p w:rsidR="00000000" w:rsidDel="00000000" w:rsidP="00000000" w:rsidRDefault="00000000" w:rsidRPr="00000000" w14:paraId="000008F5">
      <w:pPr>
        <w:numPr>
          <w:ilvl w:val="1"/>
          <w:numId w:val="101"/>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sản phẩm: hiển thị số lượng sản phẩm </w:t>
      </w:r>
    </w:p>
    <w:p w:rsidR="00000000" w:rsidDel="00000000" w:rsidP="00000000" w:rsidRDefault="00000000" w:rsidRPr="00000000" w14:paraId="000008F6">
      <w:pPr>
        <w:numPr>
          <w:ilvl w:val="1"/>
          <w:numId w:val="101"/>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tăng, giảm: dùng để tăng và giảm số lượng sản phẩm trong giỏ hàng</w:t>
      </w:r>
    </w:p>
    <w:p w:rsidR="00000000" w:rsidDel="00000000" w:rsidP="00000000" w:rsidRDefault="00000000" w:rsidRPr="00000000" w14:paraId="000008F7">
      <w:pPr>
        <w:numPr>
          <w:ilvl w:val="0"/>
          <w:numId w:val="101"/>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Subtotal: Tổng giá trị sản phẩm “VND” dạng text</w:t>
      </w:r>
    </w:p>
    <w:p w:rsidR="00000000" w:rsidDel="00000000" w:rsidP="00000000" w:rsidRDefault="00000000" w:rsidRPr="00000000" w14:paraId="000008F8">
      <w:pPr>
        <w:numPr>
          <w:ilvl w:val="0"/>
          <w:numId w:val="19"/>
        </w:numPr>
        <w:spacing w:after="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Chọn voucher</w:t>
      </w:r>
    </w:p>
    <w:p w:rsidR="00000000" w:rsidDel="00000000" w:rsidP="00000000" w:rsidRDefault="00000000" w:rsidRPr="00000000" w14:paraId="000008F9">
      <w:pPr>
        <w:numPr>
          <w:ilvl w:val="0"/>
          <w:numId w:val="15"/>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arrow: sẽ hiển thị ra danh sách voucher mà tài khoản đó dùng được</w:t>
      </w:r>
    </w:p>
    <w:p w:rsidR="00000000" w:rsidDel="00000000" w:rsidP="00000000" w:rsidRDefault="00000000" w:rsidRPr="00000000" w14:paraId="000008FA">
      <w:pPr>
        <w:numPr>
          <w:ilvl w:val="0"/>
          <w:numId w:val="15"/>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voucher: </w:t>
      </w:r>
    </w:p>
    <w:p w:rsidR="00000000" w:rsidDel="00000000" w:rsidP="00000000" w:rsidRDefault="00000000" w:rsidRPr="00000000" w14:paraId="000008FB">
      <w:pPr>
        <w:numPr>
          <w:ilvl w:val="1"/>
          <w:numId w:val="15"/>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tên của voucher </w:t>
      </w:r>
    </w:p>
    <w:p w:rsidR="00000000" w:rsidDel="00000000" w:rsidP="00000000" w:rsidRDefault="00000000" w:rsidRPr="00000000" w14:paraId="000008FC">
      <w:pPr>
        <w:numPr>
          <w:ilvl w:val="1"/>
          <w:numId w:val="15"/>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số “%” giảm của voucher đó </w:t>
      </w:r>
    </w:p>
    <w:p w:rsidR="00000000" w:rsidDel="00000000" w:rsidP="00000000" w:rsidRDefault="00000000" w:rsidRPr="00000000" w14:paraId="000008FD">
      <w:pPr>
        <w:numPr>
          <w:ilvl w:val="1"/>
          <w:numId w:val="15"/>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hiệu lực của voucher </w:t>
      </w:r>
    </w:p>
    <w:p w:rsidR="00000000" w:rsidDel="00000000" w:rsidP="00000000" w:rsidRDefault="00000000" w:rsidRPr="00000000" w14:paraId="000008FE">
      <w:pPr>
        <w:numPr>
          <w:ilvl w:val="0"/>
          <w:numId w:val="15"/>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update cart: Dùng để cập nhật lại giỏ hàng khi có sự thay đổi</w:t>
      </w:r>
    </w:p>
    <w:p w:rsidR="00000000" w:rsidDel="00000000" w:rsidP="00000000" w:rsidRDefault="00000000" w:rsidRPr="00000000" w14:paraId="000008FF">
      <w:pPr>
        <w:numPr>
          <w:ilvl w:val="0"/>
          <w:numId w:val="19"/>
        </w:numPr>
        <w:spacing w:after="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tính tổng giá trị đơn hàng</w:t>
      </w:r>
    </w:p>
    <w:p w:rsidR="00000000" w:rsidDel="00000000" w:rsidP="00000000" w:rsidRDefault="00000000" w:rsidRPr="00000000" w14:paraId="00000900">
      <w:pPr>
        <w:numPr>
          <w:ilvl w:val="0"/>
          <w:numId w:val="23"/>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Subtotal: hiển thị tổng giá trị của tất cả sản phẩm “VND”</w:t>
      </w:r>
    </w:p>
    <w:p w:rsidR="00000000" w:rsidDel="00000000" w:rsidP="00000000" w:rsidRDefault="00000000" w:rsidRPr="00000000" w14:paraId="00000901">
      <w:pPr>
        <w:numPr>
          <w:ilvl w:val="0"/>
          <w:numId w:val="23"/>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 hiển thị name và discount “%” voucher được chọn</w:t>
      </w:r>
    </w:p>
    <w:p w:rsidR="00000000" w:rsidDel="00000000" w:rsidP="00000000" w:rsidRDefault="00000000" w:rsidRPr="00000000" w14:paraId="00000902">
      <w:pPr>
        <w:numPr>
          <w:ilvl w:val="0"/>
          <w:numId w:val="23"/>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hiển thị tổng giá trị đơn hàng khi đã tính voucher</w:t>
      </w:r>
    </w:p>
    <w:p w:rsidR="00000000" w:rsidDel="00000000" w:rsidP="00000000" w:rsidRDefault="00000000" w:rsidRPr="00000000" w14:paraId="00000903">
      <w:pPr>
        <w:numPr>
          <w:ilvl w:val="0"/>
          <w:numId w:val="19"/>
        </w:numPr>
        <w:spacing w:after="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Button Proceed to checkout</w:t>
      </w:r>
    </w:p>
    <w:p w:rsidR="00000000" w:rsidDel="00000000" w:rsidP="00000000" w:rsidRDefault="00000000" w:rsidRPr="00000000" w14:paraId="00000904">
      <w:pPr>
        <w:numPr>
          <w:ilvl w:val="0"/>
          <w:numId w:val="23"/>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Button</w:t>
      </w:r>
    </w:p>
    <w:p w:rsidR="00000000" w:rsidDel="00000000" w:rsidP="00000000" w:rsidRDefault="00000000" w:rsidRPr="00000000" w14:paraId="00000905">
      <w:pPr>
        <w:numPr>
          <w:ilvl w:val="0"/>
          <w:numId w:val="23"/>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tắt:</w:t>
      </w:r>
    </w:p>
    <w:p w:rsidR="00000000" w:rsidDel="00000000" w:rsidP="00000000" w:rsidRDefault="00000000" w:rsidRPr="00000000" w14:paraId="00000906">
      <w:pPr>
        <w:numPr>
          <w:ilvl w:val="1"/>
          <w:numId w:val="23"/>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tồn tại ít nhất một sản phẩm được trong giỏ hàng</w:t>
      </w:r>
    </w:p>
    <w:p w:rsidR="00000000" w:rsidDel="00000000" w:rsidP="00000000" w:rsidRDefault="00000000" w:rsidRPr="00000000" w14:paraId="00000907">
      <w:pPr>
        <w:numPr>
          <w:ilvl w:val="0"/>
          <w:numId w:val="23"/>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Khi người dùng nhấn vào button “Proceed to checkout” hệ thống sẽ kiểm tra giỏ hàng có tồn tại sản phẩm nào không.</w:t>
      </w:r>
    </w:p>
    <w:p w:rsidR="00000000" w:rsidDel="00000000" w:rsidP="00000000" w:rsidRDefault="00000000" w:rsidRPr="00000000" w14:paraId="00000908">
      <w:pPr>
        <w:numPr>
          <w:ilvl w:val="1"/>
          <w:numId w:val="23"/>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hệ thống sẽ chuyển sang trang Shipping and checkout</w:t>
      </w:r>
    </w:p>
    <w:p w:rsidR="00000000" w:rsidDel="00000000" w:rsidP="00000000" w:rsidRDefault="00000000" w:rsidRPr="00000000" w14:paraId="00000909">
      <w:pPr>
        <w:numPr>
          <w:ilvl w:val="1"/>
          <w:numId w:val="23"/>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có sản phẩm hệ thống báo “Vui lòng thêm sản phẩm vào giỏ hàng”</w:t>
      </w:r>
    </w:p>
    <w:p w:rsidR="00000000" w:rsidDel="00000000" w:rsidP="00000000" w:rsidRDefault="00000000" w:rsidRPr="00000000" w14:paraId="0000090A">
      <w:pPr>
        <w:rPr>
          <w:rFonts w:ascii="Times" w:cs="Times" w:eastAsia="Times" w:hAnsi="Times"/>
          <w:sz w:val="26"/>
          <w:szCs w:val="26"/>
        </w:rPr>
      </w:pPr>
      <w:r w:rsidDel="00000000" w:rsidR="00000000" w:rsidRPr="00000000">
        <w:rPr>
          <w:rtl w:val="0"/>
        </w:rPr>
      </w:r>
    </w:p>
    <w:tbl>
      <w:tblPr>
        <w:tblStyle w:val="Table42"/>
        <w:tblW w:w="6431.80160619457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09.5974049755409"/>
        <w:gridCol w:w="1619.1948099510819"/>
        <w:gridCol w:w="1274.3662856096478"/>
        <w:gridCol w:w="2728.6431056583046"/>
        <w:tblGridChange w:id="0">
          <w:tblGrid>
            <w:gridCol w:w="809.5974049755409"/>
            <w:gridCol w:w="1619.1948099510819"/>
            <w:gridCol w:w="1274.3662856096478"/>
            <w:gridCol w:w="2728.6431056583046"/>
          </w:tblGrid>
        </w:tblGridChange>
      </w:tblGrid>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0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0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thành phần</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0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0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144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0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9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hình ảnh sản phẩm</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9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9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lấy từ hình ảnh của sản phẩm được thêm vào giỏ hàng </w:t>
            </w:r>
          </w:p>
        </w:tc>
      </w:tr>
      <w:tr>
        <w:trPr>
          <w:cantSplit w:val="0"/>
          <w:trHeight w:val="11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1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9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name, size, color sản phẩm</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9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9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lấy từ name, size, color của sản phẩm được thêm vào giỏ hàng</w:t>
            </w:r>
          </w:p>
        </w:tc>
      </w:tr>
      <w:tr>
        <w:trPr>
          <w:cantSplit w:val="0"/>
          <w:trHeight w:val="135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1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9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giá của sản phẩm</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9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9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lấy từ giá trị của sản phẩm được thêm vào giỏ hàng theo tiền tệ “VND”</w:t>
            </w:r>
          </w:p>
        </w:tc>
      </w:tr>
      <w:tr>
        <w:trPr>
          <w:cantSplit w:val="0"/>
          <w:trHeight w:val="177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1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9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số lượng của sản phẩm được thêm vào giỏ hàng</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9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9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tăng số lượng sản phẩm bằng button ‘+’ và giảm ‘-’. </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1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9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Subtotal </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9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92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giá trị của một sản phẩm trong </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2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9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9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9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voucher từ danh sách voucher.</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2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9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“update cart”</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9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9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Ấn để thực hiện cập nhật giỏ hàng khi có sự thay đổi</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2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9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hiển thị chi tiết đơn hàng</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9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9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sẽ hiển thị subtotal(tổng giá trị của tất cả sản phẩm trong giỏ hàng và voucher (name discount '%')</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2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9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“Proceed to checkout”</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9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9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nhấn vào nếu có sản phẩm sẽ chuyển sang trang “Shipping and checkout ”. Nếu không có sẽ thông báo “ Vui lòng thêm sản phẩm vào giỏ hàng ”</w:t>
            </w:r>
          </w:p>
        </w:tc>
      </w:tr>
    </w:tbl>
    <w:p w:rsidR="00000000" w:rsidDel="00000000" w:rsidP="00000000" w:rsidRDefault="00000000" w:rsidRPr="00000000" w14:paraId="0000093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194300"/>
            <wp:effectExtent b="0" l="0" r="0" t="0"/>
            <wp:docPr id="253" name="image106.png"/>
            <a:graphic>
              <a:graphicData uri="http://schemas.openxmlformats.org/drawingml/2006/picture">
                <pic:pic>
                  <pic:nvPicPr>
                    <pic:cNvPr id="0" name="image106.png"/>
                    <pic:cNvPicPr preferRelativeResize="0"/>
                  </pic:nvPicPr>
                  <pic:blipFill>
                    <a:blip r:embed="rId30"/>
                    <a:srcRect b="0" l="0" r="0" t="0"/>
                    <a:stretch>
                      <a:fillRect/>
                    </a:stretch>
                  </pic:blipFill>
                  <pic:spPr>
                    <a:xfrm>
                      <a:off x="0" y="0"/>
                      <a:ext cx="57312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935">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686300"/>
            <wp:effectExtent b="0" l="0" r="0" t="0"/>
            <wp:docPr id="254" name="image121.png"/>
            <a:graphic>
              <a:graphicData uri="http://schemas.openxmlformats.org/drawingml/2006/picture">
                <pic:pic>
                  <pic:nvPicPr>
                    <pic:cNvPr id="0" name="image121.png"/>
                    <pic:cNvPicPr preferRelativeResize="0"/>
                  </pic:nvPicPr>
                  <pic:blipFill>
                    <a:blip r:embed="rId31"/>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936">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8: Hình thanh toán</w:t>
      </w:r>
    </w:p>
    <w:p w:rsidR="00000000" w:rsidDel="00000000" w:rsidP="00000000" w:rsidRDefault="00000000" w:rsidRPr="00000000" w14:paraId="00000937">
      <w:pPr>
        <w:numPr>
          <w:ilvl w:val="0"/>
          <w:numId w:val="79"/>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Bảng điền thông tin khách hàng</w:t>
      </w:r>
      <w:r w:rsidDel="00000000" w:rsidR="00000000" w:rsidRPr="00000000">
        <w:rPr>
          <w:rtl w:val="0"/>
        </w:rPr>
      </w:r>
    </w:p>
    <w:p w:rsidR="00000000" w:rsidDel="00000000" w:rsidP="00000000" w:rsidRDefault="00000000" w:rsidRPr="00000000" w14:paraId="00000938">
      <w:pPr>
        <w:numPr>
          <w:ilvl w:val="0"/>
          <w:numId w:val="15"/>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 name và Last name:</w:t>
      </w:r>
    </w:p>
    <w:p w:rsidR="00000000" w:rsidDel="00000000" w:rsidP="00000000" w:rsidRDefault="00000000" w:rsidRPr="00000000" w14:paraId="00000939">
      <w:pPr>
        <w:numPr>
          <w:ilvl w:val="1"/>
          <w:numId w:val="15"/>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Fonts w:ascii="Times New Roman" w:cs="Times New Roman" w:eastAsia="Times New Roman" w:hAnsi="Times New Roman"/>
          <w:sz w:val="26"/>
          <w:szCs w:val="26"/>
          <w:rtl w:val="0"/>
        </w:rPr>
        <w:t xml:space="preserve">: Input </w:t>
      </w:r>
    </w:p>
    <w:p w:rsidR="00000000" w:rsidDel="00000000" w:rsidP="00000000" w:rsidRDefault="00000000" w:rsidRPr="00000000" w14:paraId="0000093A">
      <w:pPr>
        <w:numPr>
          <w:ilvl w:val="1"/>
          <w:numId w:val="15"/>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Quy tắc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93B">
      <w:pPr>
        <w:numPr>
          <w:ilvl w:val="2"/>
          <w:numId w:val="15"/>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nhập không được để trống</w:t>
      </w:r>
    </w:p>
    <w:p w:rsidR="00000000" w:rsidDel="00000000" w:rsidP="00000000" w:rsidRDefault="00000000" w:rsidRPr="00000000" w14:paraId="0000093C">
      <w:pPr>
        <w:numPr>
          <w:ilvl w:val="2"/>
          <w:numId w:val="15"/>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chấp nhận các ký tự chữ cái từ (A-Z)(a-z).</w:t>
      </w:r>
    </w:p>
    <w:p w:rsidR="00000000" w:rsidDel="00000000" w:rsidP="00000000" w:rsidRDefault="00000000" w:rsidRPr="00000000" w14:paraId="0000093D">
      <w:pPr>
        <w:numPr>
          <w:ilvl w:val="2"/>
          <w:numId w:val="15"/>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số và ký tự đặc biệt </w:t>
      </w:r>
    </w:p>
    <w:p w:rsidR="00000000" w:rsidDel="00000000" w:rsidP="00000000" w:rsidRDefault="00000000" w:rsidRPr="00000000" w14:paraId="0000093E">
      <w:pPr>
        <w:numPr>
          <w:ilvl w:val="2"/>
          <w:numId w:val="15"/>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nhập sai hệ thống sẽ báo lỗi ngay dưới ô nhập</w:t>
      </w:r>
    </w:p>
    <w:p w:rsidR="00000000" w:rsidDel="00000000" w:rsidP="00000000" w:rsidRDefault="00000000" w:rsidRPr="00000000" w14:paraId="0000093F">
      <w:pPr>
        <w:numPr>
          <w:ilvl w:val="0"/>
          <w:numId w:val="15"/>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Country/ Region:</w:t>
      </w:r>
    </w:p>
    <w:p w:rsidR="00000000" w:rsidDel="00000000" w:rsidP="00000000" w:rsidRDefault="00000000" w:rsidRPr="00000000" w14:paraId="00000940">
      <w:pPr>
        <w:numPr>
          <w:ilvl w:val="1"/>
          <w:numId w:val="15"/>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Fonts w:ascii="Times New Roman" w:cs="Times New Roman" w:eastAsia="Times New Roman" w:hAnsi="Times New Roman"/>
          <w:sz w:val="26"/>
          <w:szCs w:val="26"/>
          <w:rtl w:val="0"/>
        </w:rPr>
        <w:t xml:space="preserve">: Dropdown </w:t>
      </w:r>
    </w:p>
    <w:p w:rsidR="00000000" w:rsidDel="00000000" w:rsidP="00000000" w:rsidRDefault="00000000" w:rsidRPr="00000000" w14:paraId="00000941">
      <w:pPr>
        <w:numPr>
          <w:ilvl w:val="1"/>
          <w:numId w:val="15"/>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Quy tắc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942">
      <w:pPr>
        <w:numPr>
          <w:ilvl w:val="2"/>
          <w:numId w:val="15"/>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chọn không được để trống</w:t>
      </w:r>
    </w:p>
    <w:p w:rsidR="00000000" w:rsidDel="00000000" w:rsidP="00000000" w:rsidRDefault="00000000" w:rsidRPr="00000000" w14:paraId="00000943">
      <w:pPr>
        <w:numPr>
          <w:ilvl w:val="2"/>
          <w:numId w:val="15"/>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nhập sai hệ thống sẽ báo lỗi ngay dưới ô nhập</w:t>
        <w:tab/>
      </w:r>
    </w:p>
    <w:p w:rsidR="00000000" w:rsidDel="00000000" w:rsidP="00000000" w:rsidRDefault="00000000" w:rsidRPr="00000000" w14:paraId="00000944">
      <w:pPr>
        <w:numPr>
          <w:ilvl w:val="0"/>
          <w:numId w:val="15"/>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Stress address:</w:t>
      </w:r>
    </w:p>
    <w:p w:rsidR="00000000" w:rsidDel="00000000" w:rsidP="00000000" w:rsidRDefault="00000000" w:rsidRPr="00000000" w14:paraId="00000945">
      <w:pPr>
        <w:numPr>
          <w:ilvl w:val="1"/>
          <w:numId w:val="15"/>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Fonts w:ascii="Times New Roman" w:cs="Times New Roman" w:eastAsia="Times New Roman" w:hAnsi="Times New Roman"/>
          <w:sz w:val="26"/>
          <w:szCs w:val="26"/>
          <w:rtl w:val="0"/>
        </w:rPr>
        <w:t xml:space="preserve">: Input ,</w:t>
      </w:r>
      <w:r w:rsidDel="00000000" w:rsidR="00000000" w:rsidRPr="00000000">
        <w:rPr>
          <w:rFonts w:ascii="Times New Roman" w:cs="Times New Roman" w:eastAsia="Times New Roman" w:hAnsi="Times New Roman"/>
          <w:b w:val="1"/>
          <w:sz w:val="26"/>
          <w:szCs w:val="26"/>
          <w:rtl w:val="0"/>
        </w:rPr>
        <w:t xml:space="preserve"> Kiểu</w:t>
      </w:r>
      <w:r w:rsidDel="00000000" w:rsidR="00000000" w:rsidRPr="00000000">
        <w:rPr>
          <w:rFonts w:ascii="Times New Roman" w:cs="Times New Roman" w:eastAsia="Times New Roman" w:hAnsi="Times New Roman"/>
          <w:sz w:val="26"/>
          <w:szCs w:val="26"/>
          <w:rtl w:val="0"/>
        </w:rPr>
        <w:t xml:space="preserve">: text</w:t>
      </w:r>
    </w:p>
    <w:p w:rsidR="00000000" w:rsidDel="00000000" w:rsidP="00000000" w:rsidRDefault="00000000" w:rsidRPr="00000000" w14:paraId="00000946">
      <w:pPr>
        <w:numPr>
          <w:ilvl w:val="1"/>
          <w:numId w:val="15"/>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Quy tắc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947">
      <w:pPr>
        <w:numPr>
          <w:ilvl w:val="2"/>
          <w:numId w:val="15"/>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nhập không được để trống</w:t>
      </w:r>
    </w:p>
    <w:p w:rsidR="00000000" w:rsidDel="00000000" w:rsidP="00000000" w:rsidRDefault="00000000" w:rsidRPr="00000000" w14:paraId="00000948">
      <w:pPr>
        <w:numPr>
          <w:ilvl w:val="2"/>
          <w:numId w:val="15"/>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chấp nhận các ký tự chữ cái từ (A-Z)(a-z), số (0-9), ký tự đặc biệt ',' và '/' </w:t>
      </w:r>
    </w:p>
    <w:p w:rsidR="00000000" w:rsidDel="00000000" w:rsidP="00000000" w:rsidRDefault="00000000" w:rsidRPr="00000000" w14:paraId="00000949">
      <w:pPr>
        <w:numPr>
          <w:ilvl w:val="2"/>
          <w:numId w:val="15"/>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nhập sai hệ thống sẽ báo lỗi ngay dưới ô nhập</w:t>
      </w:r>
    </w:p>
    <w:p w:rsidR="00000000" w:rsidDel="00000000" w:rsidP="00000000" w:rsidRDefault="00000000" w:rsidRPr="00000000" w14:paraId="0000094A">
      <w:pPr>
        <w:numPr>
          <w:ilvl w:val="0"/>
          <w:numId w:val="15"/>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Province city</w:t>
      </w:r>
    </w:p>
    <w:p w:rsidR="00000000" w:rsidDel="00000000" w:rsidP="00000000" w:rsidRDefault="00000000" w:rsidRPr="00000000" w14:paraId="0000094B">
      <w:pPr>
        <w:numPr>
          <w:ilvl w:val="1"/>
          <w:numId w:val="15"/>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Fonts w:ascii="Times New Roman" w:cs="Times New Roman" w:eastAsia="Times New Roman" w:hAnsi="Times New Roman"/>
          <w:sz w:val="26"/>
          <w:szCs w:val="26"/>
          <w:rtl w:val="0"/>
        </w:rPr>
        <w:t xml:space="preserve">: Input ,</w:t>
      </w:r>
      <w:r w:rsidDel="00000000" w:rsidR="00000000" w:rsidRPr="00000000">
        <w:rPr>
          <w:rFonts w:ascii="Times New Roman" w:cs="Times New Roman" w:eastAsia="Times New Roman" w:hAnsi="Times New Roman"/>
          <w:b w:val="1"/>
          <w:sz w:val="26"/>
          <w:szCs w:val="26"/>
          <w:rtl w:val="0"/>
        </w:rPr>
        <w:t xml:space="preserve"> Kiểu</w:t>
      </w:r>
      <w:r w:rsidDel="00000000" w:rsidR="00000000" w:rsidRPr="00000000">
        <w:rPr>
          <w:rFonts w:ascii="Times New Roman" w:cs="Times New Roman" w:eastAsia="Times New Roman" w:hAnsi="Times New Roman"/>
          <w:sz w:val="26"/>
          <w:szCs w:val="26"/>
          <w:rtl w:val="0"/>
        </w:rPr>
        <w:t xml:space="preserve">: text</w:t>
      </w:r>
    </w:p>
    <w:p w:rsidR="00000000" w:rsidDel="00000000" w:rsidP="00000000" w:rsidRDefault="00000000" w:rsidRPr="00000000" w14:paraId="0000094C">
      <w:pPr>
        <w:numPr>
          <w:ilvl w:val="1"/>
          <w:numId w:val="15"/>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Quy tắc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94D">
      <w:pPr>
        <w:numPr>
          <w:ilvl w:val="2"/>
          <w:numId w:val="15"/>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nhập không được để trống</w:t>
      </w:r>
    </w:p>
    <w:p w:rsidR="00000000" w:rsidDel="00000000" w:rsidP="00000000" w:rsidRDefault="00000000" w:rsidRPr="00000000" w14:paraId="0000094E">
      <w:pPr>
        <w:numPr>
          <w:ilvl w:val="2"/>
          <w:numId w:val="15"/>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chấp nhận các ký tự chữ cái từ (A-Z)(a-z), số (0-9), ký tự đặc biệt ',' và '/' </w:t>
      </w:r>
    </w:p>
    <w:p w:rsidR="00000000" w:rsidDel="00000000" w:rsidP="00000000" w:rsidRDefault="00000000" w:rsidRPr="00000000" w14:paraId="0000094F">
      <w:pPr>
        <w:numPr>
          <w:ilvl w:val="2"/>
          <w:numId w:val="15"/>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nhập sai hệ thống sẽ báo lỗi ngay dưới ô nhập</w:t>
      </w:r>
    </w:p>
    <w:p w:rsidR="00000000" w:rsidDel="00000000" w:rsidP="00000000" w:rsidRDefault="00000000" w:rsidRPr="00000000" w14:paraId="00000950">
      <w:pPr>
        <w:numPr>
          <w:ilvl w:val="0"/>
          <w:numId w:val="15"/>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Postcode/ Zip:</w:t>
      </w:r>
    </w:p>
    <w:p w:rsidR="00000000" w:rsidDel="00000000" w:rsidP="00000000" w:rsidRDefault="00000000" w:rsidRPr="00000000" w14:paraId="00000951">
      <w:pPr>
        <w:numPr>
          <w:ilvl w:val="1"/>
          <w:numId w:val="15"/>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Fonts w:ascii="Times New Roman" w:cs="Times New Roman" w:eastAsia="Times New Roman" w:hAnsi="Times New Roman"/>
          <w:sz w:val="26"/>
          <w:szCs w:val="26"/>
          <w:rtl w:val="0"/>
        </w:rPr>
        <w:t xml:space="preserve">: Input ,</w:t>
      </w:r>
      <w:r w:rsidDel="00000000" w:rsidR="00000000" w:rsidRPr="00000000">
        <w:rPr>
          <w:rFonts w:ascii="Times New Roman" w:cs="Times New Roman" w:eastAsia="Times New Roman" w:hAnsi="Times New Roman"/>
          <w:b w:val="1"/>
          <w:sz w:val="26"/>
          <w:szCs w:val="26"/>
          <w:rtl w:val="0"/>
        </w:rPr>
        <w:t xml:space="preserve"> Kiểu</w:t>
      </w:r>
      <w:r w:rsidDel="00000000" w:rsidR="00000000" w:rsidRPr="00000000">
        <w:rPr>
          <w:rFonts w:ascii="Times New Roman" w:cs="Times New Roman" w:eastAsia="Times New Roman" w:hAnsi="Times New Roman"/>
          <w:sz w:val="26"/>
          <w:szCs w:val="26"/>
          <w:rtl w:val="0"/>
        </w:rPr>
        <w:t xml:space="preserve">: text</w:t>
      </w:r>
    </w:p>
    <w:p w:rsidR="00000000" w:rsidDel="00000000" w:rsidP="00000000" w:rsidRDefault="00000000" w:rsidRPr="00000000" w14:paraId="00000952">
      <w:pPr>
        <w:numPr>
          <w:ilvl w:val="1"/>
          <w:numId w:val="15"/>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Quy tắc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953">
      <w:pPr>
        <w:numPr>
          <w:ilvl w:val="2"/>
          <w:numId w:val="15"/>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nhập không được để trống</w:t>
      </w:r>
    </w:p>
    <w:p w:rsidR="00000000" w:rsidDel="00000000" w:rsidP="00000000" w:rsidRDefault="00000000" w:rsidRPr="00000000" w14:paraId="00000954">
      <w:pPr>
        <w:numPr>
          <w:ilvl w:val="2"/>
          <w:numId w:val="15"/>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chấp nhận các ký tự số (0-9).</w:t>
      </w:r>
    </w:p>
    <w:p w:rsidR="00000000" w:rsidDel="00000000" w:rsidP="00000000" w:rsidRDefault="00000000" w:rsidRPr="00000000" w14:paraId="00000955">
      <w:pPr>
        <w:numPr>
          <w:ilvl w:val="2"/>
          <w:numId w:val="15"/>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nhập sai hệ thống sẽ báo lỗi ngay dưới ô nhập</w:t>
      </w:r>
    </w:p>
    <w:p w:rsidR="00000000" w:rsidDel="00000000" w:rsidP="00000000" w:rsidRDefault="00000000" w:rsidRPr="00000000" w14:paraId="00000956">
      <w:pPr>
        <w:numPr>
          <w:ilvl w:val="0"/>
          <w:numId w:val="15"/>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p w:rsidR="00000000" w:rsidDel="00000000" w:rsidP="00000000" w:rsidRDefault="00000000" w:rsidRPr="00000000" w14:paraId="00000957">
      <w:pPr>
        <w:numPr>
          <w:ilvl w:val="1"/>
          <w:numId w:val="15"/>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Fonts w:ascii="Times New Roman" w:cs="Times New Roman" w:eastAsia="Times New Roman" w:hAnsi="Times New Roman"/>
          <w:sz w:val="26"/>
          <w:szCs w:val="26"/>
          <w:rtl w:val="0"/>
        </w:rPr>
        <w:t xml:space="preserve">: Input ,</w:t>
      </w:r>
      <w:r w:rsidDel="00000000" w:rsidR="00000000" w:rsidRPr="00000000">
        <w:rPr>
          <w:rFonts w:ascii="Times New Roman" w:cs="Times New Roman" w:eastAsia="Times New Roman" w:hAnsi="Times New Roman"/>
          <w:b w:val="1"/>
          <w:sz w:val="26"/>
          <w:szCs w:val="26"/>
          <w:rtl w:val="0"/>
        </w:rPr>
        <w:t xml:space="preserve"> Kiểu</w:t>
      </w:r>
      <w:r w:rsidDel="00000000" w:rsidR="00000000" w:rsidRPr="00000000">
        <w:rPr>
          <w:rFonts w:ascii="Times New Roman" w:cs="Times New Roman" w:eastAsia="Times New Roman" w:hAnsi="Times New Roman"/>
          <w:sz w:val="26"/>
          <w:szCs w:val="26"/>
          <w:rtl w:val="0"/>
        </w:rPr>
        <w:t xml:space="preserve">: text</w:t>
      </w:r>
    </w:p>
    <w:p w:rsidR="00000000" w:rsidDel="00000000" w:rsidP="00000000" w:rsidRDefault="00000000" w:rsidRPr="00000000" w14:paraId="00000958">
      <w:pPr>
        <w:numPr>
          <w:ilvl w:val="1"/>
          <w:numId w:val="15"/>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Quy tắc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959">
      <w:pPr>
        <w:numPr>
          <w:ilvl w:val="2"/>
          <w:numId w:val="15"/>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nhập không được để trống</w:t>
      </w:r>
    </w:p>
    <w:p w:rsidR="00000000" w:rsidDel="00000000" w:rsidP="00000000" w:rsidRDefault="00000000" w:rsidRPr="00000000" w14:paraId="0000095A">
      <w:pPr>
        <w:numPr>
          <w:ilvl w:val="2"/>
          <w:numId w:val="15"/>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chấp nhận các ký tự số (0-9) và đủ 10 số.</w:t>
      </w:r>
    </w:p>
    <w:p w:rsidR="00000000" w:rsidDel="00000000" w:rsidP="00000000" w:rsidRDefault="00000000" w:rsidRPr="00000000" w14:paraId="0000095B">
      <w:pPr>
        <w:numPr>
          <w:ilvl w:val="2"/>
          <w:numId w:val="15"/>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nhập sai hệ thống sẽ báo lỗi ngay dưới ô nhập</w:t>
      </w:r>
    </w:p>
    <w:p w:rsidR="00000000" w:rsidDel="00000000" w:rsidP="00000000" w:rsidRDefault="00000000" w:rsidRPr="00000000" w14:paraId="0000095C">
      <w:pPr>
        <w:numPr>
          <w:ilvl w:val="0"/>
          <w:numId w:val="15"/>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Your mail:</w:t>
      </w:r>
    </w:p>
    <w:p w:rsidR="00000000" w:rsidDel="00000000" w:rsidP="00000000" w:rsidRDefault="00000000" w:rsidRPr="00000000" w14:paraId="0000095D">
      <w:pPr>
        <w:numPr>
          <w:ilvl w:val="1"/>
          <w:numId w:val="15"/>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Fonts w:ascii="Times New Roman" w:cs="Times New Roman" w:eastAsia="Times New Roman" w:hAnsi="Times New Roman"/>
          <w:sz w:val="26"/>
          <w:szCs w:val="26"/>
          <w:rtl w:val="0"/>
        </w:rPr>
        <w:t xml:space="preserve">: Input ,</w:t>
      </w:r>
      <w:r w:rsidDel="00000000" w:rsidR="00000000" w:rsidRPr="00000000">
        <w:rPr>
          <w:rFonts w:ascii="Times New Roman" w:cs="Times New Roman" w:eastAsia="Times New Roman" w:hAnsi="Times New Roman"/>
          <w:b w:val="1"/>
          <w:sz w:val="26"/>
          <w:szCs w:val="26"/>
          <w:rtl w:val="0"/>
        </w:rPr>
        <w:t xml:space="preserve"> Kiểu</w:t>
      </w:r>
      <w:r w:rsidDel="00000000" w:rsidR="00000000" w:rsidRPr="00000000">
        <w:rPr>
          <w:rFonts w:ascii="Times New Roman" w:cs="Times New Roman" w:eastAsia="Times New Roman" w:hAnsi="Times New Roman"/>
          <w:sz w:val="26"/>
          <w:szCs w:val="26"/>
          <w:rtl w:val="0"/>
        </w:rPr>
        <w:t xml:space="preserve">: text</w:t>
      </w:r>
    </w:p>
    <w:p w:rsidR="00000000" w:rsidDel="00000000" w:rsidP="00000000" w:rsidRDefault="00000000" w:rsidRPr="00000000" w14:paraId="0000095E">
      <w:pPr>
        <w:numPr>
          <w:ilvl w:val="1"/>
          <w:numId w:val="15"/>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Quy tắc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95F">
      <w:pPr>
        <w:numPr>
          <w:ilvl w:val="2"/>
          <w:numId w:val="15"/>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nhập không được để trống</w:t>
      </w:r>
    </w:p>
    <w:p w:rsidR="00000000" w:rsidDel="00000000" w:rsidP="00000000" w:rsidRDefault="00000000" w:rsidRPr="00000000" w14:paraId="00000960">
      <w:pPr>
        <w:numPr>
          <w:ilvl w:val="2"/>
          <w:numId w:val="15"/>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phải định dạng hợp lệ (ví dụ: example@gmail.com)</w:t>
      </w:r>
    </w:p>
    <w:p w:rsidR="00000000" w:rsidDel="00000000" w:rsidP="00000000" w:rsidRDefault="00000000" w:rsidRPr="00000000" w14:paraId="00000961">
      <w:pPr>
        <w:numPr>
          <w:ilvl w:val="2"/>
          <w:numId w:val="15"/>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nhập sai hệ thống sẽ báo lỗi ngay dưới ô nhập</w:t>
      </w:r>
    </w:p>
    <w:p w:rsidR="00000000" w:rsidDel="00000000" w:rsidP="00000000" w:rsidRDefault="00000000" w:rsidRPr="00000000" w14:paraId="00000962">
      <w:pPr>
        <w:numPr>
          <w:ilvl w:val="0"/>
          <w:numId w:val="15"/>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Banking:</w:t>
      </w:r>
    </w:p>
    <w:p w:rsidR="00000000" w:rsidDel="00000000" w:rsidP="00000000" w:rsidRDefault="00000000" w:rsidRPr="00000000" w14:paraId="00000963">
      <w:pPr>
        <w:numPr>
          <w:ilvl w:val="1"/>
          <w:numId w:val="15"/>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Fonts w:ascii="Times New Roman" w:cs="Times New Roman" w:eastAsia="Times New Roman" w:hAnsi="Times New Roman"/>
          <w:sz w:val="26"/>
          <w:szCs w:val="26"/>
          <w:rtl w:val="0"/>
        </w:rPr>
        <w:t xml:space="preserve">: Dropdown </w:t>
      </w:r>
    </w:p>
    <w:p w:rsidR="00000000" w:rsidDel="00000000" w:rsidP="00000000" w:rsidRDefault="00000000" w:rsidRPr="00000000" w14:paraId="00000964">
      <w:pPr>
        <w:numPr>
          <w:ilvl w:val="1"/>
          <w:numId w:val="15"/>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Quy tắc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965">
      <w:pPr>
        <w:numPr>
          <w:ilvl w:val="2"/>
          <w:numId w:val="15"/>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chọn ngân hàng</w:t>
      </w:r>
    </w:p>
    <w:p w:rsidR="00000000" w:rsidDel="00000000" w:rsidP="00000000" w:rsidRDefault="00000000" w:rsidRPr="00000000" w14:paraId="00000966">
      <w:pPr>
        <w:numPr>
          <w:ilvl w:val="2"/>
          <w:numId w:val="15"/>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nhập sai hệ thống sẽ báo lỗi ngay dưới ô nhập</w:t>
      </w:r>
    </w:p>
    <w:p w:rsidR="00000000" w:rsidDel="00000000" w:rsidP="00000000" w:rsidRDefault="00000000" w:rsidRPr="00000000" w14:paraId="00000967">
      <w:pPr>
        <w:numPr>
          <w:ilvl w:val="0"/>
          <w:numId w:val="15"/>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w:t>
      </w:r>
    </w:p>
    <w:p w:rsidR="00000000" w:rsidDel="00000000" w:rsidP="00000000" w:rsidRDefault="00000000" w:rsidRPr="00000000" w14:paraId="00000968">
      <w:pPr>
        <w:numPr>
          <w:ilvl w:val="1"/>
          <w:numId w:val="15"/>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Fonts w:ascii="Times New Roman" w:cs="Times New Roman" w:eastAsia="Times New Roman" w:hAnsi="Times New Roman"/>
          <w:sz w:val="26"/>
          <w:szCs w:val="26"/>
          <w:rtl w:val="0"/>
        </w:rPr>
        <w:t xml:space="preserve">: Dropdown </w:t>
      </w:r>
    </w:p>
    <w:p w:rsidR="00000000" w:rsidDel="00000000" w:rsidP="00000000" w:rsidRDefault="00000000" w:rsidRPr="00000000" w14:paraId="00000969">
      <w:pPr>
        <w:numPr>
          <w:ilvl w:val="1"/>
          <w:numId w:val="15"/>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Quy tắc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96A">
      <w:pPr>
        <w:numPr>
          <w:ilvl w:val="2"/>
          <w:numId w:val="15"/>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bắt buộc chọn voucher</w:t>
      </w:r>
    </w:p>
    <w:p w:rsidR="00000000" w:rsidDel="00000000" w:rsidP="00000000" w:rsidRDefault="00000000" w:rsidRPr="00000000" w14:paraId="0000096B">
      <w:pPr>
        <w:numPr>
          <w:ilvl w:val="0"/>
          <w:numId w:val="15"/>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Note:</w:t>
      </w:r>
    </w:p>
    <w:p w:rsidR="00000000" w:rsidDel="00000000" w:rsidP="00000000" w:rsidRDefault="00000000" w:rsidRPr="00000000" w14:paraId="0000096C">
      <w:pPr>
        <w:numPr>
          <w:ilvl w:val="1"/>
          <w:numId w:val="15"/>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Fonts w:ascii="Times New Roman" w:cs="Times New Roman" w:eastAsia="Times New Roman" w:hAnsi="Times New Roman"/>
          <w:sz w:val="26"/>
          <w:szCs w:val="26"/>
          <w:rtl w:val="0"/>
        </w:rPr>
        <w:t xml:space="preserve">: Input ,</w:t>
      </w:r>
      <w:r w:rsidDel="00000000" w:rsidR="00000000" w:rsidRPr="00000000">
        <w:rPr>
          <w:rFonts w:ascii="Times New Roman" w:cs="Times New Roman" w:eastAsia="Times New Roman" w:hAnsi="Times New Roman"/>
          <w:b w:val="1"/>
          <w:sz w:val="26"/>
          <w:szCs w:val="26"/>
          <w:rtl w:val="0"/>
        </w:rPr>
        <w:t xml:space="preserve"> Kiểu</w:t>
      </w:r>
      <w:r w:rsidDel="00000000" w:rsidR="00000000" w:rsidRPr="00000000">
        <w:rPr>
          <w:rFonts w:ascii="Times New Roman" w:cs="Times New Roman" w:eastAsia="Times New Roman" w:hAnsi="Times New Roman"/>
          <w:sz w:val="26"/>
          <w:szCs w:val="26"/>
          <w:rtl w:val="0"/>
        </w:rPr>
        <w:t xml:space="preserve">: text</w:t>
      </w:r>
    </w:p>
    <w:p w:rsidR="00000000" w:rsidDel="00000000" w:rsidP="00000000" w:rsidRDefault="00000000" w:rsidRPr="00000000" w14:paraId="0000096D">
      <w:pPr>
        <w:numPr>
          <w:ilvl w:val="1"/>
          <w:numId w:val="15"/>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Quy tắc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96E">
      <w:pPr>
        <w:numPr>
          <w:ilvl w:val="2"/>
          <w:numId w:val="15"/>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bắt buộc nhập</w:t>
      </w:r>
    </w:p>
    <w:p w:rsidR="00000000" w:rsidDel="00000000" w:rsidP="00000000" w:rsidRDefault="00000000" w:rsidRPr="00000000" w14:paraId="0000096F">
      <w:pPr>
        <w:numPr>
          <w:ilvl w:val="0"/>
          <w:numId w:val="79"/>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Bảng điền chi tiết đặt hàng</w:t>
      </w:r>
      <w:r w:rsidDel="00000000" w:rsidR="00000000" w:rsidRPr="00000000">
        <w:rPr>
          <w:rtl w:val="0"/>
        </w:rPr>
      </w:r>
    </w:p>
    <w:p w:rsidR="00000000" w:rsidDel="00000000" w:rsidP="00000000" w:rsidRDefault="00000000" w:rsidRPr="00000000" w14:paraId="00000970">
      <w:pPr>
        <w:numPr>
          <w:ilvl w:val="0"/>
          <w:numId w:val="17"/>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w:t>
      </w:r>
    </w:p>
    <w:p w:rsidR="00000000" w:rsidDel="00000000" w:rsidP="00000000" w:rsidRDefault="00000000" w:rsidRPr="00000000" w14:paraId="00000971">
      <w:pPr>
        <w:numPr>
          <w:ilvl w:val="1"/>
          <w:numId w:val="17"/>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tên và số lượng sản phẩm đặt hàng</w:t>
      </w:r>
    </w:p>
    <w:p w:rsidR="00000000" w:rsidDel="00000000" w:rsidP="00000000" w:rsidRDefault="00000000" w:rsidRPr="00000000" w14:paraId="00000972">
      <w:pPr>
        <w:numPr>
          <w:ilvl w:val="1"/>
          <w:numId w:val="17"/>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tổng tiền trên một sản phẩm theo tiền tệ “VND”</w:t>
      </w:r>
    </w:p>
    <w:p w:rsidR="00000000" w:rsidDel="00000000" w:rsidP="00000000" w:rsidRDefault="00000000" w:rsidRPr="00000000" w14:paraId="00000973">
      <w:pPr>
        <w:numPr>
          <w:ilvl w:val="0"/>
          <w:numId w:val="17"/>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Subtotal:</w:t>
      </w:r>
    </w:p>
    <w:p w:rsidR="00000000" w:rsidDel="00000000" w:rsidP="00000000" w:rsidRDefault="00000000" w:rsidRPr="00000000" w14:paraId="00000974">
      <w:pPr>
        <w:numPr>
          <w:ilvl w:val="1"/>
          <w:numId w:val="17"/>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tổng số tiền của tất cả sản phẩm theo tiền tệ “VND”</w:t>
      </w:r>
    </w:p>
    <w:p w:rsidR="00000000" w:rsidDel="00000000" w:rsidP="00000000" w:rsidRDefault="00000000" w:rsidRPr="00000000" w14:paraId="00000975">
      <w:pPr>
        <w:numPr>
          <w:ilvl w:val="0"/>
          <w:numId w:val="17"/>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Shipping:</w:t>
      </w:r>
    </w:p>
    <w:p w:rsidR="00000000" w:rsidDel="00000000" w:rsidP="00000000" w:rsidRDefault="00000000" w:rsidRPr="00000000" w14:paraId="00000976">
      <w:pPr>
        <w:numPr>
          <w:ilvl w:val="1"/>
          <w:numId w:val="17"/>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hình thức và giá shipping theo tiền tệ “VND”</w:t>
      </w:r>
    </w:p>
    <w:p w:rsidR="00000000" w:rsidDel="00000000" w:rsidP="00000000" w:rsidRDefault="00000000" w:rsidRPr="00000000" w14:paraId="00000977">
      <w:pPr>
        <w:numPr>
          <w:ilvl w:val="1"/>
          <w:numId w:val="17"/>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Fonts w:ascii="Times New Roman" w:cs="Times New Roman" w:eastAsia="Times New Roman" w:hAnsi="Times New Roman"/>
          <w:sz w:val="26"/>
          <w:szCs w:val="26"/>
          <w:rtl w:val="0"/>
        </w:rPr>
        <w:t xml:space="preserve">: Button ,</w:t>
      </w:r>
      <w:r w:rsidDel="00000000" w:rsidR="00000000" w:rsidRPr="00000000">
        <w:rPr>
          <w:rFonts w:ascii="Times New Roman" w:cs="Times New Roman" w:eastAsia="Times New Roman" w:hAnsi="Times New Roman"/>
          <w:b w:val="1"/>
          <w:sz w:val="26"/>
          <w:szCs w:val="26"/>
          <w:rtl w:val="0"/>
        </w:rPr>
        <w:t xml:space="preserve"> Kiểu</w:t>
      </w:r>
      <w:r w:rsidDel="00000000" w:rsidR="00000000" w:rsidRPr="00000000">
        <w:rPr>
          <w:rFonts w:ascii="Times New Roman" w:cs="Times New Roman" w:eastAsia="Times New Roman" w:hAnsi="Times New Roman"/>
          <w:sz w:val="26"/>
          <w:szCs w:val="26"/>
          <w:rtl w:val="0"/>
        </w:rPr>
        <w:t xml:space="preserve">: radio</w:t>
      </w:r>
    </w:p>
    <w:p w:rsidR="00000000" w:rsidDel="00000000" w:rsidP="00000000" w:rsidRDefault="00000000" w:rsidRPr="00000000" w14:paraId="00000978">
      <w:pPr>
        <w:numPr>
          <w:ilvl w:val="1"/>
          <w:numId w:val="17"/>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Quy tắc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979">
      <w:pPr>
        <w:numPr>
          <w:ilvl w:val="2"/>
          <w:numId w:val="17"/>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chọn hình thức shipping</w:t>
      </w:r>
    </w:p>
    <w:p w:rsidR="00000000" w:rsidDel="00000000" w:rsidP="00000000" w:rsidRDefault="00000000" w:rsidRPr="00000000" w14:paraId="0000097A">
      <w:pPr>
        <w:numPr>
          <w:ilvl w:val="0"/>
          <w:numId w:val="17"/>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w:t>
      </w:r>
    </w:p>
    <w:p w:rsidR="00000000" w:rsidDel="00000000" w:rsidP="00000000" w:rsidRDefault="00000000" w:rsidRPr="00000000" w14:paraId="0000097B">
      <w:pPr>
        <w:numPr>
          <w:ilvl w:val="1"/>
          <w:numId w:val="17"/>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voucher: hiển thị tên và giá trị giảm ‘%’</w:t>
      </w:r>
    </w:p>
    <w:p w:rsidR="00000000" w:rsidDel="00000000" w:rsidP="00000000" w:rsidRDefault="00000000" w:rsidRPr="00000000" w14:paraId="0000097C">
      <w:pPr>
        <w:numPr>
          <w:ilvl w:val="1"/>
          <w:numId w:val="17"/>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thì sẽ để trốn</w:t>
      </w:r>
    </w:p>
    <w:p w:rsidR="00000000" w:rsidDel="00000000" w:rsidP="00000000" w:rsidRDefault="00000000" w:rsidRPr="00000000" w14:paraId="0000097D">
      <w:pPr>
        <w:numPr>
          <w:ilvl w:val="0"/>
          <w:numId w:val="17"/>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w:t>
      </w:r>
    </w:p>
    <w:p w:rsidR="00000000" w:rsidDel="00000000" w:rsidP="00000000" w:rsidRDefault="00000000" w:rsidRPr="00000000" w14:paraId="0000097E">
      <w:pPr>
        <w:numPr>
          <w:ilvl w:val="1"/>
          <w:numId w:val="17"/>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tổng giá trị đơn đặt hàng theo tiền tệ “VND”</w:t>
      </w:r>
    </w:p>
    <w:p w:rsidR="00000000" w:rsidDel="00000000" w:rsidP="00000000" w:rsidRDefault="00000000" w:rsidRPr="00000000" w14:paraId="0000097F">
      <w:pPr>
        <w:numPr>
          <w:ilvl w:val="1"/>
          <w:numId w:val="17"/>
        </w:numPr>
        <w:spacing w:after="0" w:lineRule="auto"/>
        <w:ind w:left="2160" w:hanging="36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80">
      <w:pPr>
        <w:numPr>
          <w:ilvl w:val="0"/>
          <w:numId w:val="79"/>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Chọn hình thức thanh toán</w:t>
      </w:r>
      <w:r w:rsidDel="00000000" w:rsidR="00000000" w:rsidRPr="00000000">
        <w:rPr>
          <w:rtl w:val="0"/>
        </w:rPr>
      </w:r>
    </w:p>
    <w:p w:rsidR="00000000" w:rsidDel="00000000" w:rsidP="00000000" w:rsidRDefault="00000000" w:rsidRPr="00000000" w14:paraId="00000981">
      <w:pPr>
        <w:numPr>
          <w:ilvl w:val="0"/>
          <w:numId w:val="13"/>
        </w:numPr>
        <w:spacing w:after="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Cash on delivery: Hình thức thanh toán trực tiếp khi nhận hàng</w:t>
      </w:r>
      <w:r w:rsidDel="00000000" w:rsidR="00000000" w:rsidRPr="00000000">
        <w:rPr>
          <w:rtl w:val="0"/>
        </w:rPr>
      </w:r>
    </w:p>
    <w:p w:rsidR="00000000" w:rsidDel="00000000" w:rsidP="00000000" w:rsidRDefault="00000000" w:rsidRPr="00000000" w14:paraId="00000982">
      <w:pPr>
        <w:numPr>
          <w:ilvl w:val="1"/>
          <w:numId w:val="13"/>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chọn sẽ ẩn đi ô chọn ngân hàng</w:t>
      </w:r>
    </w:p>
    <w:p w:rsidR="00000000" w:rsidDel="00000000" w:rsidP="00000000" w:rsidRDefault="00000000" w:rsidRPr="00000000" w14:paraId="00000983">
      <w:pPr>
        <w:numPr>
          <w:ilvl w:val="0"/>
          <w:numId w:val="13"/>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Direct bank transfer: Hình thức thanh toán qua ngân hàng</w:t>
      </w:r>
    </w:p>
    <w:p w:rsidR="00000000" w:rsidDel="00000000" w:rsidP="00000000" w:rsidRDefault="00000000" w:rsidRPr="00000000" w14:paraId="00000984">
      <w:pPr>
        <w:numPr>
          <w:ilvl w:val="1"/>
          <w:numId w:val="13"/>
        </w:numPr>
        <w:spacing w:after="0" w:lin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chọn sẽ hiện ra ô chọn ngân hàng</w:t>
      </w:r>
    </w:p>
    <w:p w:rsidR="00000000" w:rsidDel="00000000" w:rsidP="00000000" w:rsidRDefault="00000000" w:rsidRPr="00000000" w14:paraId="00000985">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4. Button Hoàn tất đặt hàng</w:t>
      </w:r>
    </w:p>
    <w:p w:rsidR="00000000" w:rsidDel="00000000" w:rsidP="00000000" w:rsidRDefault="00000000" w:rsidRPr="00000000" w14:paraId="00000986">
      <w:pPr>
        <w:numPr>
          <w:ilvl w:val="0"/>
          <w:numId w:val="34"/>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sản phẩm</w:t>
      </w:r>
    </w:p>
    <w:p w:rsidR="00000000" w:rsidDel="00000000" w:rsidP="00000000" w:rsidRDefault="00000000" w:rsidRPr="00000000" w14:paraId="00000987">
      <w:pPr>
        <w:numPr>
          <w:ilvl w:val="1"/>
          <w:numId w:val="34"/>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số lượng sản phẩm đó không vượt quá số lượng tồn kho thì chuyển sang trang thanh thành công</w:t>
      </w:r>
    </w:p>
    <w:p w:rsidR="00000000" w:rsidDel="00000000" w:rsidP="00000000" w:rsidRDefault="00000000" w:rsidRPr="00000000" w14:paraId="00000988">
      <w:pPr>
        <w:numPr>
          <w:ilvl w:val="1"/>
          <w:numId w:val="34"/>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vượt quá số lượng tồn kho thì báo lỗi “Sản phẩm vượt quá số lượng tồn kho. Vui lòng chọn lại! ”</w:t>
      </w:r>
    </w:p>
    <w:p w:rsidR="00000000" w:rsidDel="00000000" w:rsidP="00000000" w:rsidRDefault="00000000" w:rsidRPr="00000000" w14:paraId="00000989">
      <w:pPr>
        <w:ind w:left="720" w:firstLine="0"/>
        <w:rPr>
          <w:rFonts w:ascii="Times New Roman" w:cs="Times New Roman" w:eastAsia="Times New Roman" w:hAnsi="Times New Roman"/>
          <w:b w:val="1"/>
          <w:sz w:val="26"/>
          <w:szCs w:val="26"/>
        </w:rPr>
      </w:pPr>
      <w:r w:rsidDel="00000000" w:rsidR="00000000" w:rsidRPr="00000000">
        <w:rPr>
          <w:rtl w:val="0"/>
        </w:rPr>
      </w:r>
    </w:p>
    <w:tbl>
      <w:tblPr>
        <w:tblStyle w:val="Table43"/>
        <w:tblW w:w="101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1740"/>
        <w:gridCol w:w="1185"/>
        <w:gridCol w:w="1275"/>
        <w:gridCol w:w="2565"/>
        <w:gridCol w:w="2775"/>
        <w:tblGridChange w:id="0">
          <w:tblGrid>
            <w:gridCol w:w="615"/>
            <w:gridCol w:w="1740"/>
            <w:gridCol w:w="1185"/>
            <w:gridCol w:w="1275"/>
            <w:gridCol w:w="2565"/>
            <w:gridCol w:w="2775"/>
          </w:tblGrid>
        </w:tblGridChange>
      </w:tblGrid>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8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8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thành phần</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8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8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8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8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báo lỗi</w:t>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9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 name và Last name</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9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9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required</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“Họ” và “Tên” của khách hàng</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9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bỏ trống”</w:t>
            </w:r>
          </w:p>
          <w:p w:rsidR="00000000" w:rsidDel="00000000" w:rsidP="00000000" w:rsidRDefault="00000000" w:rsidRPr="00000000" w14:paraId="0000099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nhập số và ký tự biệt”</w:t>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9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9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Country/ region</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9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9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required</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quốc gia của khách hàng</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9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bỏ trống”</w:t>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9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Stress address</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9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A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required</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địa chỉ của khách hàng </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bỏ trống”</w:t>
            </w:r>
          </w:p>
          <w:p w:rsidR="00000000" w:rsidDel="00000000" w:rsidP="00000000" w:rsidRDefault="00000000" w:rsidRPr="00000000" w14:paraId="000009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ký tự đặc biệt ngoại trừ "," và "/" ”</w:t>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A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A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Province/ city</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A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A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tỉnh hoặc thành phố của khách hàng</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bỏ trống”</w:t>
            </w:r>
          </w:p>
          <w:p w:rsidR="00000000" w:rsidDel="00000000" w:rsidP="00000000" w:rsidRDefault="00000000" w:rsidRPr="00000000" w14:paraId="000009A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ký tự đặc biệt ngoại trừ "," và "/" ”</w:t>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A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Postcode/ Zip</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A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mã tỉnh hoặc thành phố khách hàng</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B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bỏ trống”</w:t>
            </w:r>
          </w:p>
          <w:p w:rsidR="00000000" w:rsidDel="00000000" w:rsidP="00000000" w:rsidRDefault="00000000" w:rsidRPr="00000000" w14:paraId="000009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nhập số"</w:t>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B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B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B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sđt của khách hàng</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bỏ trống”</w:t>
            </w:r>
          </w:p>
          <w:p w:rsidR="00000000" w:rsidDel="00000000" w:rsidP="00000000" w:rsidRDefault="00000000" w:rsidRPr="00000000" w14:paraId="000009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nhập số và đủ 10 số"</w:t>
            </w:r>
          </w:p>
        </w:tc>
      </w:tr>
      <w:tr>
        <w:trPr>
          <w:cantSplit w:val="0"/>
          <w:trHeight w:val="6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B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Your mail</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B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B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email của khách</w:t>
            </w:r>
          </w:p>
          <w:p w:rsidR="00000000" w:rsidDel="00000000" w:rsidP="00000000" w:rsidRDefault="00000000" w:rsidRPr="00000000" w14:paraId="000009B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hàng</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B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bỏ trống”</w:t>
            </w:r>
          </w:p>
          <w:p w:rsidR="00000000" w:rsidDel="00000000" w:rsidP="00000000" w:rsidRDefault="00000000" w:rsidRPr="00000000" w14:paraId="000009C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phải có định dạng @gmail.com"</w:t>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C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C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Banking</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C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C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C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ngân hàng để thanh toán</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bỏ trống”</w:t>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C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C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voucher để giảm giá</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CC">
            <w:pPr>
              <w:rPr>
                <w:rFonts w:ascii="Times New Roman" w:cs="Times New Roman" w:eastAsia="Times New Roman" w:hAnsi="Times New Roman"/>
                <w:sz w:val="26"/>
                <w:szCs w:val="26"/>
              </w:rPr>
            </w:pPr>
            <w:r w:rsidDel="00000000" w:rsidR="00000000" w:rsidRPr="00000000">
              <w:rPr>
                <w:rtl w:val="0"/>
              </w:rPr>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C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10</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order</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C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order hiển thị thông tin chi tiết đơn đặt hàng gồm:</w:t>
            </w:r>
          </w:p>
          <w:p w:rsidR="00000000" w:rsidDel="00000000" w:rsidP="00000000" w:rsidRDefault="00000000" w:rsidRPr="00000000" w14:paraId="000009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Tên sản phẩm</w:t>
            </w:r>
          </w:p>
          <w:p w:rsidR="00000000" w:rsidDel="00000000" w:rsidP="00000000" w:rsidRDefault="00000000" w:rsidRPr="00000000" w14:paraId="000009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Số lượng sản phẩm</w:t>
            </w:r>
          </w:p>
          <w:p w:rsidR="00000000" w:rsidDel="00000000" w:rsidP="00000000" w:rsidRDefault="00000000" w:rsidRPr="00000000" w14:paraId="000009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Tổng tiền tất cả sản phẩm (subtotal)</w:t>
            </w:r>
          </w:p>
          <w:p w:rsidR="00000000" w:rsidDel="00000000" w:rsidP="00000000" w:rsidRDefault="00000000" w:rsidRPr="00000000" w14:paraId="000009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Shipping (chọn 1 trong 3 hình thức)</w:t>
            </w:r>
          </w:p>
          <w:p w:rsidR="00000000" w:rsidDel="00000000" w:rsidP="00000000" w:rsidRDefault="00000000" w:rsidRPr="00000000" w14:paraId="000009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Voucher (gồm tên và giá trị giảm “%”)</w:t>
            </w:r>
          </w:p>
          <w:p w:rsidR="00000000" w:rsidDel="00000000" w:rsidP="00000000" w:rsidRDefault="00000000" w:rsidRPr="00000000" w14:paraId="000009D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giá trị hóa đơn đặt hàng (total)</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D8">
            <w:pPr>
              <w:rPr>
                <w:rFonts w:ascii="Times New Roman" w:cs="Times New Roman" w:eastAsia="Times New Roman" w:hAnsi="Times New Roman"/>
                <w:sz w:val="26"/>
                <w:szCs w:val="26"/>
              </w:rPr>
            </w:pPr>
            <w:r w:rsidDel="00000000" w:rsidR="00000000" w:rsidRPr="00000000">
              <w:rPr>
                <w:rtl w:val="0"/>
              </w:rPr>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D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radio “Cash on delivery” và “Direct bank transfer”</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D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radio</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D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hình thức thanh toán</w:t>
            </w:r>
          </w:p>
          <w:p w:rsidR="00000000" w:rsidDel="00000000" w:rsidP="00000000" w:rsidRDefault="00000000" w:rsidRPr="00000000" w14:paraId="000009D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Chọn Cash on delivery (thanh toán trực tiếp khi nhận hàng)</w:t>
            </w:r>
          </w:p>
          <w:p w:rsidR="00000000" w:rsidDel="00000000" w:rsidP="00000000" w:rsidRDefault="00000000" w:rsidRPr="00000000" w14:paraId="000009D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Chọn Direct bank transfer (thanh toán qua thẻ ngân hàng)</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E0">
            <w:pPr>
              <w:rPr>
                <w:rFonts w:ascii="Times New Roman" w:cs="Times New Roman" w:eastAsia="Times New Roman" w:hAnsi="Times New Roman"/>
                <w:sz w:val="26"/>
                <w:szCs w:val="26"/>
              </w:rPr>
            </w:pPr>
            <w:r w:rsidDel="00000000" w:rsidR="00000000" w:rsidRPr="00000000">
              <w:rPr>
                <w:rtl w:val="0"/>
              </w:rPr>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E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12</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Place order</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E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E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chọn hệ thống sẽ kiểm tra nếu vượt quá số lượng tồn kho thì báo lỗi “Sản phẩm vượt quá số lượng tồn kho. Vui lòng chọn lại! ”</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9E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vượt quá số lượng tồn kho. Vui lòng chọn lại! ”</w:t>
            </w:r>
          </w:p>
        </w:tc>
      </w:tr>
    </w:tbl>
    <w:p w:rsidR="00000000" w:rsidDel="00000000" w:rsidP="00000000" w:rsidRDefault="00000000" w:rsidRPr="00000000" w14:paraId="000009E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E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E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E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E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E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356100"/>
            <wp:effectExtent b="0" l="0" r="0" t="0"/>
            <wp:docPr id="255" name="image136.png"/>
            <a:graphic>
              <a:graphicData uri="http://schemas.openxmlformats.org/drawingml/2006/picture">
                <pic:pic>
                  <pic:nvPicPr>
                    <pic:cNvPr id="0" name="image136.png"/>
                    <pic:cNvPicPr preferRelativeResize="0"/>
                  </pic:nvPicPr>
                  <pic:blipFill>
                    <a:blip r:embed="rId32"/>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9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356100"/>
            <wp:effectExtent b="0" l="0" r="0" t="0"/>
            <wp:docPr id="256" name="image134.png"/>
            <a:graphic>
              <a:graphicData uri="http://schemas.openxmlformats.org/drawingml/2006/picture">
                <pic:pic>
                  <pic:nvPicPr>
                    <pic:cNvPr id="0" name="image134.png"/>
                    <pic:cNvPicPr preferRelativeResize="0"/>
                  </pic:nvPicPr>
                  <pic:blipFill>
                    <a:blip r:embed="rId33"/>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9EE">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8: Hình thanh toán thành công</w:t>
      </w:r>
    </w:p>
    <w:p w:rsidR="00000000" w:rsidDel="00000000" w:rsidP="00000000" w:rsidRDefault="00000000" w:rsidRPr="00000000" w14:paraId="000009EF">
      <w:pPr>
        <w:numPr>
          <w:ilvl w:val="0"/>
          <w:numId w:val="24"/>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Bảng thông tin hóa đơn</w:t>
      </w:r>
      <w:r w:rsidDel="00000000" w:rsidR="00000000" w:rsidRPr="00000000">
        <w:rPr>
          <w:rtl w:val="0"/>
        </w:rPr>
      </w:r>
    </w:p>
    <w:p w:rsidR="00000000" w:rsidDel="00000000" w:rsidP="00000000" w:rsidRDefault="00000000" w:rsidRPr="00000000" w14:paraId="000009F0">
      <w:pPr>
        <w:numPr>
          <w:ilvl w:val="0"/>
          <w:numId w:val="39"/>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number: Mã hóa đơn random ngẫu nhiên 4 chữ số</w:t>
      </w:r>
    </w:p>
    <w:p w:rsidR="00000000" w:rsidDel="00000000" w:rsidP="00000000" w:rsidRDefault="00000000" w:rsidRPr="00000000" w14:paraId="000009F1">
      <w:pPr>
        <w:numPr>
          <w:ilvl w:val="0"/>
          <w:numId w:val="39"/>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 Ngày đặt hàng thành công</w:t>
      </w:r>
    </w:p>
    <w:p w:rsidR="00000000" w:rsidDel="00000000" w:rsidP="00000000" w:rsidRDefault="00000000" w:rsidRPr="00000000" w14:paraId="000009F2">
      <w:pPr>
        <w:numPr>
          <w:ilvl w:val="0"/>
          <w:numId w:val="39"/>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Tổng giá trị đơn hàng</w:t>
      </w:r>
    </w:p>
    <w:p w:rsidR="00000000" w:rsidDel="00000000" w:rsidP="00000000" w:rsidRDefault="00000000" w:rsidRPr="00000000" w14:paraId="000009F3">
      <w:pPr>
        <w:numPr>
          <w:ilvl w:val="0"/>
          <w:numId w:val="39"/>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 method: Hình thức thanh toán</w:t>
      </w:r>
    </w:p>
    <w:p w:rsidR="00000000" w:rsidDel="00000000" w:rsidP="00000000" w:rsidRDefault="00000000" w:rsidRPr="00000000" w14:paraId="000009F4">
      <w:pPr>
        <w:numPr>
          <w:ilvl w:val="0"/>
          <w:numId w:val="24"/>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Bảng thông tin chi tiết hóa đơn </w:t>
      </w:r>
      <w:r w:rsidDel="00000000" w:rsidR="00000000" w:rsidRPr="00000000">
        <w:rPr>
          <w:rtl w:val="0"/>
        </w:rPr>
      </w:r>
    </w:p>
    <w:p w:rsidR="00000000" w:rsidDel="00000000" w:rsidP="00000000" w:rsidRDefault="00000000" w:rsidRPr="00000000" w14:paraId="000009F5">
      <w:pPr>
        <w:numPr>
          <w:ilvl w:val="0"/>
          <w:numId w:val="31"/>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w:t>
      </w:r>
    </w:p>
    <w:p w:rsidR="00000000" w:rsidDel="00000000" w:rsidP="00000000" w:rsidRDefault="00000000" w:rsidRPr="00000000" w14:paraId="000009F6">
      <w:pPr>
        <w:numPr>
          <w:ilvl w:val="1"/>
          <w:numId w:val="31"/>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sản phẩm</w:t>
      </w:r>
    </w:p>
    <w:p w:rsidR="00000000" w:rsidDel="00000000" w:rsidP="00000000" w:rsidRDefault="00000000" w:rsidRPr="00000000" w14:paraId="000009F7">
      <w:pPr>
        <w:numPr>
          <w:ilvl w:val="1"/>
          <w:numId w:val="31"/>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số lượng từng sản phẩm</w:t>
      </w:r>
    </w:p>
    <w:p w:rsidR="00000000" w:rsidDel="00000000" w:rsidP="00000000" w:rsidRDefault="00000000" w:rsidRPr="00000000" w14:paraId="000009F8">
      <w:pPr>
        <w:numPr>
          <w:ilvl w:val="1"/>
          <w:numId w:val="31"/>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giá trị từng sản phẩm  “VND”</w:t>
      </w:r>
    </w:p>
    <w:p w:rsidR="00000000" w:rsidDel="00000000" w:rsidP="00000000" w:rsidRDefault="00000000" w:rsidRPr="00000000" w14:paraId="000009F9">
      <w:pPr>
        <w:numPr>
          <w:ilvl w:val="0"/>
          <w:numId w:val="31"/>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Subtotal: Tổng giá trị tất cả sản phẩm  “VND”</w:t>
      </w:r>
    </w:p>
    <w:p w:rsidR="00000000" w:rsidDel="00000000" w:rsidP="00000000" w:rsidRDefault="00000000" w:rsidRPr="00000000" w14:paraId="000009FA">
      <w:pPr>
        <w:numPr>
          <w:ilvl w:val="0"/>
          <w:numId w:val="31"/>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Shipping: Hiển thị phí shipping “VND”</w:t>
      </w:r>
    </w:p>
    <w:p w:rsidR="00000000" w:rsidDel="00000000" w:rsidP="00000000" w:rsidRDefault="00000000" w:rsidRPr="00000000" w14:paraId="000009FB">
      <w:pPr>
        <w:numPr>
          <w:ilvl w:val="0"/>
          <w:numId w:val="31"/>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 Hiển thị giá trị voucher “%”</w:t>
      </w:r>
    </w:p>
    <w:p w:rsidR="00000000" w:rsidDel="00000000" w:rsidP="00000000" w:rsidRDefault="00000000" w:rsidRPr="00000000" w14:paraId="000009FC">
      <w:pPr>
        <w:numPr>
          <w:ilvl w:val="0"/>
          <w:numId w:val="31"/>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Tổng giá trị đơn đặt hàng</w:t>
      </w:r>
    </w:p>
    <w:p w:rsidR="00000000" w:rsidDel="00000000" w:rsidP="00000000" w:rsidRDefault="00000000" w:rsidRPr="00000000" w14:paraId="000009FD">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Quy trình hoạt động:</w:t>
      </w:r>
    </w:p>
    <w:p w:rsidR="00000000" w:rsidDel="00000000" w:rsidP="00000000" w:rsidRDefault="00000000" w:rsidRPr="00000000" w14:paraId="000009F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1. Giỏ hàng: </w:t>
      </w:r>
      <w:r w:rsidDel="00000000" w:rsidR="00000000" w:rsidRPr="00000000">
        <w:rPr>
          <w:rFonts w:ascii="Times New Roman" w:cs="Times New Roman" w:eastAsia="Times New Roman" w:hAnsi="Times New Roman"/>
          <w:sz w:val="26"/>
          <w:szCs w:val="26"/>
          <w:rtl w:val="0"/>
        </w:rPr>
        <w:t xml:space="preserve">Khách hàng thêm sản phẩm vào giỏ hàng (có thể thêm hoặc xóa sản phẩm) và chọn voucher. Nhấn vào nút  “Proceed to checkout” nếu không có sản phẩm nào trong giỏ hàng sẽ thông báo " Vui lòng thêm sản phẩm vào giỏ hàng", nếu tồn tại sản phẩm sẽ chuyển sang trang "Shipping and check out".</w:t>
      </w:r>
    </w:p>
    <w:p w:rsidR="00000000" w:rsidDel="00000000" w:rsidP="00000000" w:rsidRDefault="00000000" w:rsidRPr="00000000" w14:paraId="000009F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2. Shipping and checkout: </w:t>
      </w:r>
      <w:r w:rsidDel="00000000" w:rsidR="00000000" w:rsidRPr="00000000">
        <w:rPr>
          <w:rFonts w:ascii="Times New Roman" w:cs="Times New Roman" w:eastAsia="Times New Roman" w:hAnsi="Times New Roman"/>
          <w:sz w:val="26"/>
          <w:szCs w:val="26"/>
          <w:rtl w:val="0"/>
        </w:rPr>
        <w:t xml:space="preserve">Khách hàng điền thông tin buộc để cung cấp cho hệ thống thực hiện hoàn tất quá trình thanh toán đơn hàng. Nếu số lượng sản phẩm vượt quá số lượng tồn kho thì hệ thống sẽ báo “Sản phẩm vượt quá số lượng tồn kho. Vui lòng chọn lại! ”, ngược lại hệ thống sẽ chuyển sang trang thanh toán thành công.</w:t>
      </w:r>
    </w:p>
    <w:p w:rsidR="00000000" w:rsidDel="00000000" w:rsidP="00000000" w:rsidRDefault="00000000" w:rsidRPr="00000000" w14:paraId="00000A00">
      <w:pPr>
        <w:ind w:left="0" w:firstLine="0"/>
        <w:rPr/>
      </w:pPr>
      <w:r w:rsidDel="00000000" w:rsidR="00000000" w:rsidRPr="00000000">
        <w:rPr>
          <w:rFonts w:ascii="Times New Roman" w:cs="Times New Roman" w:eastAsia="Times New Roman" w:hAnsi="Times New Roman"/>
          <w:sz w:val="26"/>
          <w:szCs w:val="26"/>
          <w:rtl w:val="0"/>
        </w:rPr>
        <w:tab/>
        <w:t xml:space="preserve">3. </w:t>
      </w:r>
      <w:r w:rsidDel="00000000" w:rsidR="00000000" w:rsidRPr="00000000">
        <w:rPr>
          <w:rFonts w:ascii="Times New Roman" w:cs="Times New Roman" w:eastAsia="Times New Roman" w:hAnsi="Times New Roman"/>
          <w:b w:val="1"/>
          <w:sz w:val="26"/>
          <w:szCs w:val="26"/>
          <w:rtl w:val="0"/>
        </w:rPr>
        <w:t xml:space="preserve">Confirmation checkout: </w:t>
      </w:r>
      <w:r w:rsidDel="00000000" w:rsidR="00000000" w:rsidRPr="00000000">
        <w:rPr>
          <w:rFonts w:ascii="Times New Roman" w:cs="Times New Roman" w:eastAsia="Times New Roman" w:hAnsi="Times New Roman"/>
          <w:sz w:val="26"/>
          <w:szCs w:val="26"/>
          <w:rtl w:val="0"/>
        </w:rPr>
        <w:t xml:space="preserve">Thông báo thanh toán thành công và hiện thị hóa đơn</w:t>
      </w:r>
      <w:r w:rsidDel="00000000" w:rsidR="00000000" w:rsidRPr="00000000">
        <w:rPr>
          <w:rtl w:val="0"/>
        </w:rPr>
      </w:r>
    </w:p>
    <w:p w:rsidR="00000000" w:rsidDel="00000000" w:rsidP="00000000" w:rsidRDefault="00000000" w:rsidRPr="00000000" w14:paraId="00000A01">
      <w:pPr>
        <w:pStyle w:val="Heading3"/>
        <w:rPr>
          <w:rFonts w:ascii="Times New Roman" w:cs="Times New Roman" w:eastAsia="Times New Roman" w:hAnsi="Times New Roman"/>
          <w:color w:val="000000"/>
          <w:sz w:val="30"/>
          <w:szCs w:val="30"/>
        </w:rPr>
      </w:pPr>
      <w:bookmarkStart w:colFirst="0" w:colLast="0" w:name="_heading=h.qsh70q" w:id="26"/>
      <w:bookmarkEnd w:id="26"/>
      <w:r w:rsidDel="00000000" w:rsidR="00000000" w:rsidRPr="00000000">
        <w:rPr>
          <w:rFonts w:ascii="Times New Roman" w:cs="Times New Roman" w:eastAsia="Times New Roman" w:hAnsi="Times New Roman"/>
          <w:color w:val="000000"/>
          <w:sz w:val="30"/>
          <w:szCs w:val="30"/>
          <w:rtl w:val="0"/>
        </w:rPr>
        <w:t xml:space="preserve">5.7 Lọc sản phẩm</w:t>
      </w:r>
    </w:p>
    <w:p w:rsidR="00000000" w:rsidDel="00000000" w:rsidP="00000000" w:rsidRDefault="00000000" w:rsidRPr="00000000" w14:paraId="00000A0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041960" cy="2924182"/>
            <wp:effectExtent b="0" l="0" r="0" t="0"/>
            <wp:docPr id="257" name="image123.png"/>
            <a:graphic>
              <a:graphicData uri="http://schemas.openxmlformats.org/drawingml/2006/picture">
                <pic:pic>
                  <pic:nvPicPr>
                    <pic:cNvPr id="0" name="image123.png"/>
                    <pic:cNvPicPr preferRelativeResize="0"/>
                  </pic:nvPicPr>
                  <pic:blipFill>
                    <a:blip r:embed="rId34"/>
                    <a:srcRect b="0" l="0" r="0" t="0"/>
                    <a:stretch>
                      <a:fillRect/>
                    </a:stretch>
                  </pic:blipFill>
                  <pic:spPr>
                    <a:xfrm>
                      <a:off x="0" y="0"/>
                      <a:ext cx="4041960" cy="2924182"/>
                    </a:xfrm>
                    <a:prstGeom prst="rect"/>
                    <a:ln/>
                  </pic:spPr>
                </pic:pic>
              </a:graphicData>
            </a:graphic>
          </wp:inline>
        </w:drawing>
      </w:r>
      <w:r w:rsidDel="00000000" w:rsidR="00000000" w:rsidRPr="00000000">
        <w:rPr>
          <w:rtl w:val="0"/>
        </w:rPr>
      </w:r>
    </w:p>
    <w:p w:rsidR="00000000" w:rsidDel="00000000" w:rsidP="00000000" w:rsidRDefault="00000000" w:rsidRPr="00000000" w14:paraId="00000A0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32231" cy="2922036"/>
            <wp:effectExtent b="0" l="0" r="0" t="0"/>
            <wp:docPr id="258" name="image118.png"/>
            <a:graphic>
              <a:graphicData uri="http://schemas.openxmlformats.org/drawingml/2006/picture">
                <pic:pic>
                  <pic:nvPicPr>
                    <pic:cNvPr id="0" name="image118.png"/>
                    <pic:cNvPicPr preferRelativeResize="0"/>
                  </pic:nvPicPr>
                  <pic:blipFill>
                    <a:blip r:embed="rId35"/>
                    <a:srcRect b="0" l="0" r="0" t="0"/>
                    <a:stretch>
                      <a:fillRect/>
                    </a:stretch>
                  </pic:blipFill>
                  <pic:spPr>
                    <a:xfrm>
                      <a:off x="0" y="0"/>
                      <a:ext cx="4032231" cy="2922036"/>
                    </a:xfrm>
                    <a:prstGeom prst="rect"/>
                    <a:ln/>
                  </pic:spPr>
                </pic:pic>
              </a:graphicData>
            </a:graphic>
          </wp:inline>
        </w:drawing>
      </w:r>
      <w:r w:rsidDel="00000000" w:rsidR="00000000" w:rsidRPr="00000000">
        <w:rPr>
          <w:rtl w:val="0"/>
        </w:rPr>
      </w:r>
    </w:p>
    <w:p w:rsidR="00000000" w:rsidDel="00000000" w:rsidP="00000000" w:rsidRDefault="00000000" w:rsidRPr="00000000" w14:paraId="00000A0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73400"/>
            <wp:effectExtent b="0" l="0" r="0" t="0"/>
            <wp:docPr id="259" name="image117.png"/>
            <a:graphic>
              <a:graphicData uri="http://schemas.openxmlformats.org/drawingml/2006/picture">
                <pic:pic>
                  <pic:nvPicPr>
                    <pic:cNvPr id="0" name="image117.png"/>
                    <pic:cNvPicPr preferRelativeResize="0"/>
                  </pic:nvPicPr>
                  <pic:blipFill>
                    <a:blip r:embed="rId36"/>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A05">
      <w:pPr>
        <w:pBdr>
          <w:top w:space="0" w:sz="0" w:val="nil"/>
          <w:left w:space="0" w:sz="0" w:val="nil"/>
          <w:bottom w:space="0" w:sz="0" w:val="nil"/>
          <w:right w:space="0" w:sz="0" w:val="nil"/>
          <w:between w:space="0" w:sz="0" w:val="nil"/>
        </w:pBd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10: Hình filter products</w:t>
      </w:r>
    </w:p>
    <w:p w:rsidR="00000000" w:rsidDel="00000000" w:rsidP="00000000" w:rsidRDefault="00000000" w:rsidRPr="00000000" w14:paraId="00000A06">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Tính năng của Trang:</w:t>
      </w:r>
    </w:p>
    <w:p w:rsidR="00000000" w:rsidDel="00000000" w:rsidP="00000000" w:rsidRDefault="00000000" w:rsidRPr="00000000" w14:paraId="00000A07">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Cấu Trúc Trang:</w:t>
      </w:r>
    </w:p>
    <w:p w:rsidR="00000000" w:rsidDel="00000000" w:rsidP="00000000" w:rsidRDefault="00000000" w:rsidRPr="00000000" w14:paraId="00000A08">
      <w:pPr>
        <w:spacing w:after="240"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Header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A09">
      <w:pPr>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Logo: Đặt ở góc trên bên trái.</w:t>
      </w:r>
    </w:p>
    <w:p w:rsidR="00000000" w:rsidDel="00000000" w:rsidP="00000000" w:rsidRDefault="00000000" w:rsidRPr="00000000" w14:paraId="00000A0A">
      <w:pPr>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Menu Navigation: Gồm các mục Home, Shop, Blog, Page, About, và Contact.</w:t>
      </w:r>
    </w:p>
    <w:p w:rsidR="00000000" w:rsidDel="00000000" w:rsidP="00000000" w:rsidRDefault="00000000" w:rsidRPr="00000000" w14:paraId="00000A0B">
      <w:pPr>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Icons: Bao gồm tìm kiếm, giỏ hàng, và yêu thích.</w:t>
      </w:r>
    </w:p>
    <w:p w:rsidR="00000000" w:rsidDel="00000000" w:rsidP="00000000" w:rsidRDefault="00000000" w:rsidRPr="00000000" w14:paraId="00000A0C">
      <w:pPr>
        <w:spacing w:after="240"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Breadcrumb</w:t>
      </w:r>
      <w:r w:rsidDel="00000000" w:rsidR="00000000" w:rsidRPr="00000000">
        <w:rPr>
          <w:rFonts w:ascii="Times New Roman" w:cs="Times New Roman" w:eastAsia="Times New Roman" w:hAnsi="Times New Roman"/>
          <w:sz w:val="26"/>
          <w:szCs w:val="26"/>
          <w:rtl w:val="0"/>
        </w:rPr>
        <w:t xml:space="preserve">: Đường dẫn đến trang hiện tại ("Home &gt; Blog") giúp người dùng dễ dàng trở lại các trang trước.</w:t>
      </w:r>
    </w:p>
    <w:p w:rsidR="00000000" w:rsidDel="00000000" w:rsidP="00000000" w:rsidRDefault="00000000" w:rsidRPr="00000000" w14:paraId="00000A0D">
      <w:pPr>
        <w:spacing w:after="240"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Khu Vực Lọc và Hiển Thị Sản Phẩm:</w:t>
      </w:r>
    </w:p>
    <w:p w:rsidR="00000000" w:rsidDel="00000000" w:rsidP="00000000" w:rsidRDefault="00000000" w:rsidRPr="00000000" w14:paraId="00000A0E">
      <w:pPr>
        <w:spacing w:after="240" w:before="240" w:lineRule="auto"/>
        <w:ind w:left="3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Thanh Lọc Giá:</w:t>
      </w:r>
    </w:p>
    <w:p w:rsidR="00000000" w:rsidDel="00000000" w:rsidP="00000000" w:rsidRDefault="00000000" w:rsidRPr="00000000" w14:paraId="00000A0F">
      <w:pPr>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Slider Giá: Cho phép người dùng điều chỉnh khoảng giá từ 10.000 đến 30.000. Đơn vị tiền tệ cần xác định rõ ràng (VND, USD,... tùy theo cài đặt trang).</w:t>
      </w:r>
    </w:p>
    <w:p w:rsidR="00000000" w:rsidDel="00000000" w:rsidP="00000000" w:rsidRDefault="00000000" w:rsidRPr="00000000" w14:paraId="00000A10">
      <w:pPr>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Nút Lọc ("Lọc"): Sau khi điều chỉnh slider, người dùng nhấn nút này để áp dụng bộ lọc giá.</w:t>
      </w:r>
    </w:p>
    <w:p w:rsidR="00000000" w:rsidDel="00000000" w:rsidP="00000000" w:rsidRDefault="00000000" w:rsidRPr="00000000" w14:paraId="00000A11">
      <w:pPr>
        <w:spacing w:after="240" w:before="240" w:lineRule="auto"/>
        <w:ind w:left="3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Danh Mục Sản Phẩm:</w:t>
      </w:r>
    </w:p>
    <w:p w:rsidR="00000000" w:rsidDel="00000000" w:rsidP="00000000" w:rsidRDefault="00000000" w:rsidRPr="00000000" w14:paraId="00000A12">
      <w:pPr>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Các mục như Clothing, Bags, Shoes, Jewelry, Accessories, Food/Drink, và Other.</w:t>
      </w:r>
    </w:p>
    <w:p w:rsidR="00000000" w:rsidDel="00000000" w:rsidP="00000000" w:rsidRDefault="00000000" w:rsidRPr="00000000" w14:paraId="00000A13">
      <w:pPr>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Cho phép người dùng chọn một hoặc nhiều danh mục để lọc sản phẩm theo nhu cầu.</w:t>
      </w:r>
    </w:p>
    <w:p w:rsidR="00000000" w:rsidDel="00000000" w:rsidP="00000000" w:rsidRDefault="00000000" w:rsidRPr="00000000" w14:paraId="00000A14">
      <w:pPr>
        <w:spacing w:after="240" w:before="240" w:lineRule="auto"/>
        <w:ind w:left="3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Hiển Thị Sản Phẩm:</w:t>
      </w:r>
    </w:p>
    <w:p w:rsidR="00000000" w:rsidDel="00000000" w:rsidP="00000000" w:rsidRDefault="00000000" w:rsidRPr="00000000" w14:paraId="00000A15">
      <w:pPr>
        <w:spacing w:after="240" w:before="240" w:lineRule="auto"/>
        <w:ind w:left="3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Cards Sản Phẩm:</w:t>
      </w:r>
    </w:p>
    <w:p w:rsidR="00000000" w:rsidDel="00000000" w:rsidP="00000000" w:rsidRDefault="00000000" w:rsidRPr="00000000" w14:paraId="00000A16">
      <w:pPr>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Mỗi card hiển thị hình ảnh sản phẩm, tên sản phẩm, và giá sản phẩm.</w:t>
      </w:r>
    </w:p>
    <w:p w:rsidR="00000000" w:rsidDel="00000000" w:rsidP="00000000" w:rsidRDefault="00000000" w:rsidRPr="00000000" w14:paraId="00000A17">
      <w:pPr>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Nút "Mua" và "Thêm": Nút "Mua" cho phép người dùng mua hàng ngay, trong khi nút "Thêm" cho phép thêm sản phẩm vào danh sách yêu thích hoặc giỏ hàng.</w:t>
      </w:r>
    </w:p>
    <w:p w:rsidR="00000000" w:rsidDel="00000000" w:rsidP="00000000" w:rsidRDefault="00000000" w:rsidRPr="00000000" w14:paraId="00000A18">
      <w:pPr>
        <w:spacing w:after="240" w:before="240" w:lineRule="auto"/>
        <w:ind w:left="3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Cách Thức Hoạt Động:</w:t>
      </w:r>
    </w:p>
    <w:p w:rsidR="00000000" w:rsidDel="00000000" w:rsidP="00000000" w:rsidRDefault="00000000" w:rsidRPr="00000000" w14:paraId="00000A19">
      <w:pPr>
        <w:spacing w:after="240" w:before="240" w:lineRule="auto"/>
        <w:ind w:left="3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Đầu vào:</w:t>
      </w:r>
    </w:p>
    <w:p w:rsidR="00000000" w:rsidDel="00000000" w:rsidP="00000000" w:rsidRDefault="00000000" w:rsidRPr="00000000" w14:paraId="00000A1A">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Người dùng chọn khoảng giá trên thanh trượt và/hoặc lựa chọn các danh mục sản phẩm mà họ quan tâm.</w:t>
      </w:r>
    </w:p>
    <w:p w:rsidR="00000000" w:rsidDel="00000000" w:rsidP="00000000" w:rsidRDefault="00000000" w:rsidRPr="00000000" w14:paraId="00000A1B">
      <w:pPr>
        <w:spacing w:after="240"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Thực hiện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A1C">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Áp Dụng Bộ Lọc: Khi người dùng nhấn nút "Lọc", hệ thống sẽ cập nhật danh sách sản phẩm dựa trên khoảng giá và danh mục đã chọn.</w:t>
      </w:r>
    </w:p>
    <w:p w:rsidR="00000000" w:rsidDel="00000000" w:rsidP="00000000" w:rsidRDefault="00000000" w:rsidRPr="00000000" w14:paraId="00000A1D">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Tương tác với Sản Phẩm: Người dùng có thể nhấn nút "Mua" để mua sản phẩm ngay lập tức hoặc "Thêm" để đặt sản phẩm vào giỏ hàng.</w:t>
      </w:r>
    </w:p>
    <w:p w:rsidR="00000000" w:rsidDel="00000000" w:rsidP="00000000" w:rsidRDefault="00000000" w:rsidRPr="00000000" w14:paraId="00000A1E">
      <w:pPr>
        <w:spacing w:after="240" w:before="240" w:lineRule="auto"/>
        <w:ind w:left="3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Đầu ra:</w:t>
      </w:r>
    </w:p>
    <w:p w:rsidR="00000000" w:rsidDel="00000000" w:rsidP="00000000" w:rsidRDefault="00000000" w:rsidRPr="00000000" w14:paraId="00000A1F">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Hiển Thị Kết Quả Lọc: Trang sẽ hiển thị các sản phẩm phù hợp với bộ lọc đã áp dụng. Các sản phẩm không phù hợp với bộ lọc sẽ không được hiển thị.</w:t>
      </w:r>
    </w:p>
    <w:p w:rsidR="00000000" w:rsidDel="00000000" w:rsidP="00000000" w:rsidRDefault="00000000" w:rsidRPr="00000000" w14:paraId="00000A20">
      <w:pPr>
        <w:spacing w:after="240" w:before="240" w:lineRule="auto"/>
        <w:ind w:left="3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 Kỹ Thuật và Thiết Kế:</w:t>
      </w:r>
    </w:p>
    <w:p w:rsidR="00000000" w:rsidDel="00000000" w:rsidP="00000000" w:rsidRDefault="00000000" w:rsidRPr="00000000" w14:paraId="00000A21">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HTML/CSS: Dùng để xây dựng cấu trúc và thiết kế trang. CSS cho việc tạo kiểu thanh lọc và cards sản phẩm.</w:t>
      </w:r>
    </w:p>
    <w:p w:rsidR="00000000" w:rsidDel="00000000" w:rsidP="00000000" w:rsidRDefault="00000000" w:rsidRPr="00000000" w14:paraId="00000A22">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JavaScript: Dùng để xử lý sự kiện như thay đổi giá trên slider, lựa chọn danh mục, và cập nhật danh sách sản phẩm mà không cần tải lại trang (AJAX).</w:t>
      </w:r>
    </w:p>
    <w:p w:rsidR="00000000" w:rsidDel="00000000" w:rsidP="00000000" w:rsidRDefault="00000000" w:rsidRPr="00000000" w14:paraId="00000A23">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Responsive Design: Thiết kế trang phải đảm bảo hoạt động trơn tru trên các thiết bị khác nhau, từ máy tính để bàn đến thiết bị di động.</w:t>
      </w:r>
    </w:p>
    <w:p w:rsidR="00000000" w:rsidDel="00000000" w:rsidP="00000000" w:rsidRDefault="00000000" w:rsidRPr="00000000" w14:paraId="00000A24">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Backend: Xử lý các yêu cầu từ trang web, như lấy dữ liệu sản phẩm dựa trên bộ lọc được áp dụng, và quản lý tình trạng hàng tồn kho.</w:t>
      </w:r>
    </w:p>
    <w:p w:rsidR="00000000" w:rsidDel="00000000" w:rsidP="00000000" w:rsidRDefault="00000000" w:rsidRPr="00000000" w14:paraId="00000A2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26">
      <w:pPr>
        <w:spacing w:after="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27">
      <w:pPr>
        <w:spacing w:after="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28">
      <w:pPr>
        <w:spacing w:after="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Lọc Giá</w:t>
      </w:r>
    </w:p>
    <w:p w:rsidR="00000000" w:rsidDel="00000000" w:rsidP="00000000" w:rsidRDefault="00000000" w:rsidRPr="00000000" w14:paraId="00000A29">
      <w:pPr>
        <w:spacing w:after="240" w:lineRule="auto"/>
        <w:rPr>
          <w:rFonts w:ascii="Times New Roman" w:cs="Times New Roman" w:eastAsia="Times New Roman" w:hAnsi="Times New Roman"/>
          <w:sz w:val="26"/>
          <w:szCs w:val="26"/>
        </w:rPr>
      </w:pPr>
      <w:r w:rsidDel="00000000" w:rsidR="00000000" w:rsidRPr="00000000">
        <w:rPr>
          <w:rtl w:val="0"/>
        </w:rPr>
      </w:r>
    </w:p>
    <w:tbl>
      <w:tblPr>
        <w:tblStyle w:val="Table44"/>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17.4532265099517"/>
        <w:gridCol w:w="3688.2679460985755"/>
        <w:gridCol w:w="4319.7906384150965"/>
        <w:tblGridChange w:id="0">
          <w:tblGrid>
            <w:gridCol w:w="1017.4532265099517"/>
            <w:gridCol w:w="3688.2679460985755"/>
            <w:gridCol w:w="4319.7906384150965"/>
          </w:tblGrid>
        </w:tblGridChange>
      </w:tblGrid>
      <w:tr>
        <w:trPr>
          <w:cantSplit w:val="0"/>
          <w:trHeight w:val="5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A">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B">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C">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tc>
      </w:tr>
      <w:tr>
        <w:trPr>
          <w:cantSplit w:val="0"/>
          <w:trHeight w:val="20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D">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E">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không nhập gì và nhấn tìm kiếm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F">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tất cả Sản phẩm</w:t>
            </w:r>
          </w:p>
        </w:tc>
      </w:tr>
      <w:tr>
        <w:trPr>
          <w:cantSplit w:val="0"/>
          <w:trHeight w:val="20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30">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31">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kéo thông tin không tồn tại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32">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"Không tìm thấy "</w:t>
            </w:r>
          </w:p>
        </w:tc>
      </w:tr>
      <w:tr>
        <w:trPr>
          <w:cantSplit w:val="0"/>
          <w:trHeight w:val="31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33">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34">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35">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Ảnh ,Tên và giá sản phẩm. Lấy theo sản phẩm mới ra đầu tiên,</w:t>
            </w:r>
          </w:p>
          <w:p w:rsidR="00000000" w:rsidDel="00000000" w:rsidP="00000000" w:rsidRDefault="00000000" w:rsidRPr="00000000" w14:paraId="00000A36">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lấy 9 sản phẩm và phân trang khác</w:t>
            </w:r>
          </w:p>
          <w:p w:rsidR="00000000" w:rsidDel="00000000" w:rsidP="00000000" w:rsidRDefault="00000000" w:rsidRPr="00000000" w14:paraId="00000A37">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lấy danh sách hảng từ database.</w:t>
            </w:r>
          </w:p>
          <w:p w:rsidR="00000000" w:rsidDel="00000000" w:rsidP="00000000" w:rsidRDefault="00000000" w:rsidRPr="00000000" w14:paraId="00000A38">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thanh lọc giá từ 0 đến 5.000.000VND "nếu không có sản phẩm giá phù hợp sẽ có thông báo không có"</w:t>
            </w:r>
          </w:p>
          <w:p w:rsidR="00000000" w:rsidDel="00000000" w:rsidP="00000000" w:rsidRDefault="00000000" w:rsidRPr="00000000" w14:paraId="00000A39">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cho chọn giảm giá số âm</w:t>
            </w:r>
          </w:p>
        </w:tc>
      </w:tr>
    </w:tbl>
    <w:p w:rsidR="00000000" w:rsidDel="00000000" w:rsidP="00000000" w:rsidRDefault="00000000" w:rsidRPr="00000000" w14:paraId="00000A3A">
      <w:pPr>
        <w:spacing w:line="276" w:lineRule="auto"/>
        <w:rPr>
          <w:rFonts w:ascii="Times New Roman" w:cs="Times New Roman" w:eastAsia="Times New Roman" w:hAnsi="Times New Roman"/>
          <w:b w:val="1"/>
          <w:color w:val="ff0000"/>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A3B">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ff0000"/>
          <w:sz w:val="34"/>
          <w:szCs w:val="34"/>
          <w:rtl w:val="0"/>
        </w:rPr>
        <w:t xml:space="preserve">Chú Ý</w:t>
      </w: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b w:val="1"/>
          <w:sz w:val="26"/>
          <w:szCs w:val="26"/>
          <w:rtl w:val="0"/>
        </w:rPr>
        <w:t xml:space="preserve">Hiển Thị</w:t>
      </w:r>
    </w:p>
    <w:p w:rsidR="00000000" w:rsidDel="00000000" w:rsidP="00000000" w:rsidRDefault="00000000" w:rsidRPr="00000000" w14:paraId="00000A3C">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Lọc theo danh mục</w:t>
      </w:r>
    </w:p>
    <w:p w:rsidR="00000000" w:rsidDel="00000000" w:rsidP="00000000" w:rsidRDefault="00000000" w:rsidRPr="00000000" w14:paraId="00000A3D">
      <w:pPr>
        <w:spacing w:after="240" w:before="240" w:line="276"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Nếu ko có danh mục lấy từ database thì sẽ hiển thị “ không có danh mục “</w:t>
      </w:r>
    </w:p>
    <w:p w:rsidR="00000000" w:rsidDel="00000000" w:rsidP="00000000" w:rsidRDefault="00000000" w:rsidRPr="00000000" w14:paraId="00000A3E">
      <w:pPr>
        <w:spacing w:after="240" w:before="240" w:line="276"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Và khi nhấn vào 1 trong những danh mục từng có thì bên phần sản phẩm sẽ hiển thị ra đúng những sản phẩm theo danh mục đó từ database</w:t>
      </w:r>
    </w:p>
    <w:p w:rsidR="00000000" w:rsidDel="00000000" w:rsidP="00000000" w:rsidRDefault="00000000" w:rsidRPr="00000000" w14:paraId="00000A3F">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Lọc theo giá</w:t>
      </w:r>
    </w:p>
    <w:p w:rsidR="00000000" w:rsidDel="00000000" w:rsidP="00000000" w:rsidRDefault="00000000" w:rsidRPr="00000000" w14:paraId="00000A40">
      <w:pPr>
        <w:spacing w:after="240" w:before="240" w:line="276"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Có 2 thanh max min kéo tùy thích kéo xong bấm nút lọc sẽ hiển thị đúng sản phẩm</w:t>
      </w:r>
    </w:p>
    <w:p w:rsidR="00000000" w:rsidDel="00000000" w:rsidP="00000000" w:rsidRDefault="00000000" w:rsidRPr="00000000" w14:paraId="00000A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2">
      <w:pP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A43">
      <w:pPr>
        <w:rPr>
          <w:sz w:val="18"/>
          <w:szCs w:val="18"/>
        </w:rPr>
      </w:pPr>
      <w:r w:rsidDel="00000000" w:rsidR="00000000" w:rsidRPr="00000000">
        <w:rPr>
          <w:rtl w:val="0"/>
        </w:rPr>
      </w:r>
    </w:p>
    <w:p w:rsidR="00000000" w:rsidDel="00000000" w:rsidP="00000000" w:rsidRDefault="00000000" w:rsidRPr="00000000" w14:paraId="00000A44">
      <w:pPr>
        <w:pStyle w:val="Heading3"/>
        <w:rPr>
          <w:rFonts w:ascii="Times New Roman" w:cs="Times New Roman" w:eastAsia="Times New Roman" w:hAnsi="Times New Roman"/>
          <w:color w:val="000000"/>
          <w:sz w:val="30"/>
          <w:szCs w:val="30"/>
        </w:rPr>
      </w:pPr>
      <w:bookmarkStart w:colFirst="0" w:colLast="0" w:name="_heading=h.3as4poj" w:id="27"/>
      <w:bookmarkEnd w:id="27"/>
      <w:r w:rsidDel="00000000" w:rsidR="00000000" w:rsidRPr="00000000">
        <w:rPr>
          <w:rFonts w:ascii="Times New Roman" w:cs="Times New Roman" w:eastAsia="Times New Roman" w:hAnsi="Times New Roman"/>
          <w:color w:val="000000"/>
          <w:sz w:val="30"/>
          <w:szCs w:val="30"/>
          <w:rtl w:val="0"/>
        </w:rPr>
        <w:t xml:space="preserve">5.8 Quản lý đơn hàng (admin, user)</w:t>
      </w:r>
    </w:p>
    <w:p w:rsidR="00000000" w:rsidDel="00000000" w:rsidP="00000000" w:rsidRDefault="00000000" w:rsidRPr="00000000" w14:paraId="00000A45">
      <w:pPr>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26"/>
          <w:szCs w:val="26"/>
          <w:rtl w:val="0"/>
        </w:rPr>
        <w:t xml:space="preserve">Mô tả chức năng:</w:t>
      </w:r>
      <w:r w:rsidDel="00000000" w:rsidR="00000000" w:rsidRPr="00000000">
        <w:rPr>
          <w:rtl w:val="0"/>
        </w:rPr>
      </w:r>
    </w:p>
    <w:p w:rsidR="00000000" w:rsidDel="00000000" w:rsidP="00000000" w:rsidRDefault="00000000" w:rsidRPr="00000000" w14:paraId="00000A46">
      <w:pPr>
        <w:numPr>
          <w:ilvl w:val="0"/>
          <w:numId w:val="42"/>
        </w:numPr>
        <w:ind w:left="720" w:hanging="360"/>
        <w:rPr>
          <w:sz w:val="26"/>
          <w:szCs w:val="26"/>
        </w:rPr>
      </w:pPr>
      <w:r w:rsidDel="00000000" w:rsidR="00000000" w:rsidRPr="00000000">
        <w:rPr>
          <w:sz w:val="26"/>
          <w:szCs w:val="26"/>
          <w:rtl w:val="0"/>
        </w:rPr>
        <w:t xml:space="preserve">Chức năng Quản lý hóa đơn là một phần quan trọng của hệ thống thương mại điện tử, giúp cả quản trị viên (Admin) và người dùng (User) theo dõi các giao dịch mua bán, kiểm tra trạng thái đơn hàng và quản lý chi tiết hóa đơn. Chức năng này nhằm đảm bảo tính minh bạch, dễ dàng theo dõi và quản lý các đơn hàng một cách hiệu quả.</w:t>
      </w:r>
    </w:p>
    <w:p w:rsidR="00000000" w:rsidDel="00000000" w:rsidP="00000000" w:rsidRDefault="00000000" w:rsidRPr="00000000" w14:paraId="00000A47">
      <w:pPr>
        <w:rPr>
          <w:sz w:val="26"/>
          <w:szCs w:val="26"/>
        </w:rPr>
      </w:pPr>
      <w:r w:rsidDel="00000000" w:rsidR="00000000" w:rsidRPr="00000000">
        <w:rPr>
          <w:rtl w:val="0"/>
        </w:rPr>
      </w:r>
    </w:p>
    <w:p w:rsidR="00000000" w:rsidDel="00000000" w:rsidP="00000000" w:rsidRDefault="00000000" w:rsidRPr="00000000" w14:paraId="00000A4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giao diện và dữ liệu:</w:t>
      </w:r>
    </w:p>
    <w:p w:rsidR="00000000" w:rsidDel="00000000" w:rsidP="00000000" w:rsidRDefault="00000000" w:rsidRPr="00000000" w14:paraId="00000A49">
      <w:pPr>
        <w:numPr>
          <w:ilvl w:val="0"/>
          <w:numId w:val="49"/>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w:t>
      </w:r>
    </w:p>
    <w:p w:rsidR="00000000" w:rsidDel="00000000" w:rsidP="00000000" w:rsidRDefault="00000000" w:rsidRPr="00000000" w14:paraId="00000A4A">
      <w:pPr>
        <w:jc w:val="center"/>
        <w:rPr/>
      </w:pPr>
      <w:r w:rsidDel="00000000" w:rsidR="00000000" w:rsidRPr="00000000">
        <w:rPr/>
        <w:drawing>
          <wp:inline distB="114300" distT="114300" distL="114300" distR="114300">
            <wp:extent cx="5731200" cy="3149600"/>
            <wp:effectExtent b="0" l="0" r="0" t="0"/>
            <wp:docPr id="150"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A4B">
      <w:pPr>
        <w:jc w:val="center"/>
        <w:rPr/>
      </w:pPr>
      <w:r w:rsidDel="00000000" w:rsidR="00000000" w:rsidRPr="00000000">
        <w:rPr/>
        <w:drawing>
          <wp:inline distB="114300" distT="114300" distL="114300" distR="114300">
            <wp:extent cx="5731200" cy="2552700"/>
            <wp:effectExtent b="0" l="0" r="0" t="0"/>
            <wp:docPr id="151"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A4C">
      <w:pPr>
        <w:pBdr>
          <w:top w:space="0" w:sz="0" w:val="nil"/>
          <w:left w:space="0" w:sz="0" w:val="nil"/>
          <w:bottom w:space="0" w:sz="0" w:val="nil"/>
          <w:right w:space="0" w:sz="0" w:val="nil"/>
          <w:between w:space="0" w:sz="0" w:val="nil"/>
        </w:pBd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11: Hình Theo dõi tất cả đơn hàng</w:t>
      </w:r>
    </w:p>
    <w:p w:rsidR="00000000" w:rsidDel="00000000" w:rsidP="00000000" w:rsidRDefault="00000000" w:rsidRPr="00000000" w14:paraId="00000A4D">
      <w:pPr>
        <w:pBdr>
          <w:top w:space="0" w:sz="0" w:val="nil"/>
          <w:left w:space="0" w:sz="0" w:val="nil"/>
          <w:bottom w:space="0" w:sz="0" w:val="nil"/>
          <w:right w:space="0" w:sz="0" w:val="nil"/>
          <w:between w:space="0" w:sz="0" w:val="nil"/>
        </w:pBd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A4E">
      <w:pPr>
        <w:numPr>
          <w:ilvl w:val="0"/>
          <w:numId w:val="38"/>
        </w:numPr>
        <w:spacing w:after="0" w:lineRule="auto"/>
        <w:ind w:left="720"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sz w:val="26"/>
          <w:szCs w:val="26"/>
          <w:rtl w:val="0"/>
        </w:rPr>
        <w:t xml:space="preserve">Bảng hiển thị tất cả đơn hàng</w:t>
      </w:r>
      <w:r w:rsidDel="00000000" w:rsidR="00000000" w:rsidRPr="00000000">
        <w:rPr>
          <w:rtl w:val="0"/>
        </w:rPr>
      </w:r>
    </w:p>
    <w:p w:rsidR="00000000" w:rsidDel="00000000" w:rsidP="00000000" w:rsidRDefault="00000000" w:rsidRPr="00000000" w14:paraId="00000A4F">
      <w:pPr>
        <w:numPr>
          <w:ilvl w:val="0"/>
          <w:numId w:val="32"/>
        </w:numPr>
        <w:spacing w:after="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Orders: </w:t>
      </w:r>
      <w:r w:rsidDel="00000000" w:rsidR="00000000" w:rsidRPr="00000000">
        <w:rPr>
          <w:rFonts w:ascii="Times New Roman" w:cs="Times New Roman" w:eastAsia="Times New Roman" w:hAnsi="Times New Roman"/>
          <w:sz w:val="26"/>
          <w:szCs w:val="26"/>
          <w:rtl w:val="0"/>
        </w:rPr>
        <w:t xml:space="preserve">hiển thị mã đơn hàng của tài khoản người dùng</w:t>
      </w:r>
      <w:r w:rsidDel="00000000" w:rsidR="00000000" w:rsidRPr="00000000">
        <w:rPr>
          <w:rtl w:val="0"/>
        </w:rPr>
      </w:r>
    </w:p>
    <w:p w:rsidR="00000000" w:rsidDel="00000000" w:rsidP="00000000" w:rsidRDefault="00000000" w:rsidRPr="00000000" w14:paraId="00000A50">
      <w:pPr>
        <w:numPr>
          <w:ilvl w:val="1"/>
          <w:numId w:val="32"/>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Quy tắc: </w:t>
      </w:r>
      <w:r w:rsidDel="00000000" w:rsidR="00000000" w:rsidRPr="00000000">
        <w:rPr>
          <w:rFonts w:ascii="Times New Roman" w:cs="Times New Roman" w:eastAsia="Times New Roman" w:hAnsi="Times New Roman"/>
          <w:sz w:val="26"/>
          <w:szCs w:val="26"/>
          <w:rtl w:val="0"/>
        </w:rPr>
        <w:t xml:space="preserve">Hiển thị từ trên xuống dưới theo ngày đặt hàng mới nhất</w:t>
      </w:r>
    </w:p>
    <w:p w:rsidR="00000000" w:rsidDel="00000000" w:rsidP="00000000" w:rsidRDefault="00000000" w:rsidRPr="00000000" w14:paraId="00000A51">
      <w:pPr>
        <w:numPr>
          <w:ilvl w:val="0"/>
          <w:numId w:val="32"/>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Date:</w:t>
      </w:r>
      <w:r w:rsidDel="00000000" w:rsidR="00000000" w:rsidRPr="00000000">
        <w:rPr>
          <w:rFonts w:ascii="Times New Roman" w:cs="Times New Roman" w:eastAsia="Times New Roman" w:hAnsi="Times New Roman"/>
          <w:sz w:val="26"/>
          <w:szCs w:val="26"/>
          <w:rtl w:val="0"/>
        </w:rPr>
        <w:t xml:space="preserve"> hiển thị ngày đặt đơn hàng dạng tháng/ngày/năm</w:t>
      </w:r>
    </w:p>
    <w:p w:rsidR="00000000" w:rsidDel="00000000" w:rsidP="00000000" w:rsidRDefault="00000000" w:rsidRPr="00000000" w14:paraId="00000A52">
      <w:pPr>
        <w:numPr>
          <w:ilvl w:val="0"/>
          <w:numId w:val="32"/>
        </w:numPr>
        <w:spacing w:after="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Status: </w:t>
      </w:r>
      <w:r w:rsidDel="00000000" w:rsidR="00000000" w:rsidRPr="00000000">
        <w:rPr>
          <w:rFonts w:ascii="Times New Roman" w:cs="Times New Roman" w:eastAsia="Times New Roman" w:hAnsi="Times New Roman"/>
          <w:sz w:val="26"/>
          <w:szCs w:val="26"/>
          <w:rtl w:val="0"/>
        </w:rPr>
        <w:t xml:space="preserve">hiển thị trạng thái đơn hàng</w:t>
      </w:r>
      <w:r w:rsidDel="00000000" w:rsidR="00000000" w:rsidRPr="00000000">
        <w:rPr>
          <w:rtl w:val="0"/>
        </w:rPr>
      </w:r>
    </w:p>
    <w:p w:rsidR="00000000" w:rsidDel="00000000" w:rsidP="00000000" w:rsidRDefault="00000000" w:rsidRPr="00000000" w14:paraId="00000A53">
      <w:pPr>
        <w:numPr>
          <w:ilvl w:val="1"/>
          <w:numId w:val="32"/>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5 trạng thái đơn hàng: </w:t>
      </w:r>
    </w:p>
    <w:p w:rsidR="00000000" w:rsidDel="00000000" w:rsidP="00000000" w:rsidRDefault="00000000" w:rsidRPr="00000000" w14:paraId="00000A54">
      <w:pPr>
        <w:numPr>
          <w:ilvl w:val="2"/>
          <w:numId w:val="32"/>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pending(chờ xác nhận)</w:t>
      </w:r>
      <w:r w:rsidDel="00000000" w:rsidR="00000000" w:rsidRPr="00000000">
        <w:rPr>
          <w:rtl w:val="0"/>
        </w:rPr>
      </w:r>
    </w:p>
    <w:p w:rsidR="00000000" w:rsidDel="00000000" w:rsidP="00000000" w:rsidRDefault="00000000" w:rsidRPr="00000000" w14:paraId="00000A55">
      <w:pPr>
        <w:numPr>
          <w:ilvl w:val="2"/>
          <w:numId w:val="32"/>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on delivery(đang giao hàng)</w:t>
      </w:r>
      <w:r w:rsidDel="00000000" w:rsidR="00000000" w:rsidRPr="00000000">
        <w:rPr>
          <w:rtl w:val="0"/>
        </w:rPr>
      </w:r>
    </w:p>
    <w:p w:rsidR="00000000" w:rsidDel="00000000" w:rsidP="00000000" w:rsidRDefault="00000000" w:rsidRPr="00000000" w14:paraId="00000A56">
      <w:pPr>
        <w:numPr>
          <w:ilvl w:val="2"/>
          <w:numId w:val="32"/>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delivered(đã giao)</w:t>
      </w:r>
      <w:r w:rsidDel="00000000" w:rsidR="00000000" w:rsidRPr="00000000">
        <w:rPr>
          <w:rtl w:val="0"/>
        </w:rPr>
      </w:r>
    </w:p>
    <w:p w:rsidR="00000000" w:rsidDel="00000000" w:rsidP="00000000" w:rsidRDefault="00000000" w:rsidRPr="00000000" w14:paraId="00000A57">
      <w:pPr>
        <w:numPr>
          <w:ilvl w:val="2"/>
          <w:numId w:val="32"/>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order fails(đơn hàng gặp vấn đề)</w:t>
      </w:r>
      <w:r w:rsidDel="00000000" w:rsidR="00000000" w:rsidRPr="00000000">
        <w:rPr>
          <w:rtl w:val="0"/>
        </w:rPr>
      </w:r>
    </w:p>
    <w:p w:rsidR="00000000" w:rsidDel="00000000" w:rsidP="00000000" w:rsidRDefault="00000000" w:rsidRPr="00000000" w14:paraId="00000A58">
      <w:pPr>
        <w:numPr>
          <w:ilvl w:val="2"/>
          <w:numId w:val="32"/>
        </w:numPr>
        <w:spacing w:after="0" w:lineRule="auto"/>
        <w:ind w:left="2880" w:hanging="360"/>
        <w:rPr>
          <w:rFonts w:ascii="Times New Roman" w:cs="Times New Roman" w:eastAsia="Times New Roman" w:hAnsi="Times New Roman"/>
          <w:sz w:val="26"/>
          <w:szCs w:val="26"/>
          <w:highlight w:val="white"/>
        </w:rPr>
      </w:pPr>
      <w:r w:rsidDel="00000000" w:rsidR="00000000" w:rsidRPr="00000000">
        <w:rPr>
          <w:rFonts w:ascii="Arial" w:cs="Arial" w:eastAsia="Arial" w:hAnsi="Arial"/>
          <w:sz w:val="21"/>
          <w:szCs w:val="21"/>
          <w:highlight w:val="white"/>
          <w:rtl w:val="0"/>
        </w:rPr>
        <w:t xml:space="preserve">cancelled (đơn hàng đã hủy)</w:t>
      </w:r>
      <w:r w:rsidDel="00000000" w:rsidR="00000000" w:rsidRPr="00000000">
        <w:rPr>
          <w:rtl w:val="0"/>
        </w:rPr>
      </w:r>
    </w:p>
    <w:p w:rsidR="00000000" w:rsidDel="00000000" w:rsidP="00000000" w:rsidRDefault="00000000" w:rsidRPr="00000000" w14:paraId="00000A59">
      <w:pPr>
        <w:numPr>
          <w:ilvl w:val="0"/>
          <w:numId w:val="32"/>
        </w:numPr>
        <w:spacing w:after="0" w:lineRule="auto"/>
        <w:ind w:left="1440" w:hanging="360"/>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Total: </w:t>
      </w:r>
      <w:r w:rsidDel="00000000" w:rsidR="00000000" w:rsidRPr="00000000">
        <w:rPr>
          <w:rFonts w:ascii="Times New Roman" w:cs="Times New Roman" w:eastAsia="Times New Roman" w:hAnsi="Times New Roman"/>
          <w:sz w:val="26"/>
          <w:szCs w:val="26"/>
          <w:highlight w:val="white"/>
          <w:rtl w:val="0"/>
        </w:rPr>
        <w:t xml:space="preserve">hiển thị tổng giá tiền đơn hàng</w:t>
      </w:r>
      <w:r w:rsidDel="00000000" w:rsidR="00000000" w:rsidRPr="00000000">
        <w:rPr>
          <w:rtl w:val="0"/>
        </w:rPr>
      </w:r>
    </w:p>
    <w:p w:rsidR="00000000" w:rsidDel="00000000" w:rsidP="00000000" w:rsidRDefault="00000000" w:rsidRPr="00000000" w14:paraId="00000A5A">
      <w:pPr>
        <w:numPr>
          <w:ilvl w:val="1"/>
          <w:numId w:val="32"/>
        </w:numPr>
        <w:spacing w:after="0"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rtl w:val="0"/>
        </w:rPr>
        <w:t xml:space="preserve">Quy tắc: </w:t>
      </w:r>
      <w:r w:rsidDel="00000000" w:rsidR="00000000" w:rsidRPr="00000000">
        <w:rPr>
          <w:rFonts w:ascii="Times New Roman" w:cs="Times New Roman" w:eastAsia="Times New Roman" w:hAnsi="Times New Roman"/>
          <w:sz w:val="26"/>
          <w:szCs w:val="26"/>
          <w:rtl w:val="0"/>
        </w:rPr>
        <w:t xml:space="preserve">tiền tệ “VND”</w:t>
      </w:r>
      <w:r w:rsidDel="00000000" w:rsidR="00000000" w:rsidRPr="00000000">
        <w:rPr>
          <w:rtl w:val="0"/>
        </w:rPr>
      </w:r>
    </w:p>
    <w:p w:rsidR="00000000" w:rsidDel="00000000" w:rsidP="00000000" w:rsidRDefault="00000000" w:rsidRPr="00000000" w14:paraId="00000A5B">
      <w:pPr>
        <w:numPr>
          <w:ilvl w:val="0"/>
          <w:numId w:val="32"/>
        </w:numPr>
        <w:spacing w:after="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Action: </w:t>
      </w:r>
      <w:r w:rsidDel="00000000" w:rsidR="00000000" w:rsidRPr="00000000">
        <w:rPr>
          <w:rFonts w:ascii="Times New Roman" w:cs="Times New Roman" w:eastAsia="Times New Roman" w:hAnsi="Times New Roman"/>
          <w:sz w:val="26"/>
          <w:szCs w:val="26"/>
          <w:rtl w:val="0"/>
        </w:rPr>
        <w:t xml:space="preserve">các button để thay đổi status(trạng thái) đơn</w:t>
      </w:r>
      <w:r w:rsidDel="00000000" w:rsidR="00000000" w:rsidRPr="00000000">
        <w:rPr>
          <w:rtl w:val="0"/>
        </w:rPr>
      </w:r>
    </w:p>
    <w:p w:rsidR="00000000" w:rsidDel="00000000" w:rsidP="00000000" w:rsidRDefault="00000000" w:rsidRPr="00000000" w14:paraId="00000A5C">
      <w:pPr>
        <w:numPr>
          <w:ilvl w:val="1"/>
          <w:numId w:val="32"/>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“Xem đơn hàng”: sẽ chuyển qua trang chi tiết đơn hàng dựa vào mã đơn hàng của đơn hàng đó</w:t>
      </w:r>
    </w:p>
    <w:p w:rsidR="00000000" w:rsidDel="00000000" w:rsidP="00000000" w:rsidRDefault="00000000" w:rsidRPr="00000000" w14:paraId="00000A5D">
      <w:pPr>
        <w:numPr>
          <w:ilvl w:val="1"/>
          <w:numId w:val="32"/>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“Hủy đơn hàng”: sẽ mở ra bảng chọn lý do hủy đơn hàng dựa vào mã đơn hàng của đơn hàng đó</w:t>
      </w:r>
    </w:p>
    <w:p w:rsidR="00000000" w:rsidDel="00000000" w:rsidP="00000000" w:rsidRDefault="00000000" w:rsidRPr="00000000" w14:paraId="00000A5E">
      <w:pPr>
        <w:numPr>
          <w:ilvl w:val="2"/>
          <w:numId w:val="32"/>
        </w:numPr>
        <w:spacing w:after="0" w:lineRule="auto"/>
        <w:ind w:left="28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Quy tắc: </w:t>
      </w:r>
      <w:r w:rsidDel="00000000" w:rsidR="00000000" w:rsidRPr="00000000">
        <w:rPr>
          <w:rFonts w:ascii="Times New Roman" w:cs="Times New Roman" w:eastAsia="Times New Roman" w:hAnsi="Times New Roman"/>
          <w:sz w:val="26"/>
          <w:szCs w:val="26"/>
          <w:rtl w:val="0"/>
        </w:rPr>
        <w:t xml:space="preserve">hiển thị khi status(trạng thái) là “pending”</w:t>
      </w:r>
      <w:r w:rsidDel="00000000" w:rsidR="00000000" w:rsidRPr="00000000">
        <w:rPr>
          <w:rtl w:val="0"/>
        </w:rPr>
      </w:r>
    </w:p>
    <w:p w:rsidR="00000000" w:rsidDel="00000000" w:rsidP="00000000" w:rsidRDefault="00000000" w:rsidRPr="00000000" w14:paraId="00000A5F">
      <w:pPr>
        <w:numPr>
          <w:ilvl w:val="1"/>
          <w:numId w:val="32"/>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“Đã nhận hàng”: khi nhấn vào sẽ thay đổi status(trạng thái) thành "delivered".</w:t>
      </w:r>
    </w:p>
    <w:p w:rsidR="00000000" w:rsidDel="00000000" w:rsidP="00000000" w:rsidRDefault="00000000" w:rsidRPr="00000000" w14:paraId="00000A60">
      <w:pPr>
        <w:numPr>
          <w:ilvl w:val="1"/>
          <w:numId w:val="32"/>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“Đổi trả hàng”: khi nhấn vào sẽ chuyển qua trang đổi trả sản phẩm theo mã đơn hàng của đơn hàng đó</w:t>
      </w:r>
    </w:p>
    <w:p w:rsidR="00000000" w:rsidDel="00000000" w:rsidP="00000000" w:rsidRDefault="00000000" w:rsidRPr="00000000" w14:paraId="00000A61">
      <w:pPr>
        <w:numPr>
          <w:ilvl w:val="2"/>
          <w:numId w:val="32"/>
        </w:numPr>
        <w:spacing w:after="0" w:lineRule="auto"/>
        <w:ind w:left="28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Quy tắc: </w:t>
      </w:r>
      <w:r w:rsidDel="00000000" w:rsidR="00000000" w:rsidRPr="00000000">
        <w:rPr>
          <w:rFonts w:ascii="Times New Roman" w:cs="Times New Roman" w:eastAsia="Times New Roman" w:hAnsi="Times New Roman"/>
          <w:sz w:val="26"/>
          <w:szCs w:val="26"/>
          <w:rtl w:val="0"/>
        </w:rPr>
        <w:t xml:space="preserve">hiển thị khi status(trạng thái) là “delivered”</w:t>
      </w:r>
      <w:r w:rsidDel="00000000" w:rsidR="00000000" w:rsidRPr="00000000">
        <w:rPr>
          <w:rtl w:val="0"/>
        </w:rPr>
      </w:r>
    </w:p>
    <w:p w:rsidR="00000000" w:rsidDel="00000000" w:rsidP="00000000" w:rsidRDefault="00000000" w:rsidRPr="00000000" w14:paraId="00000A62">
      <w:pPr>
        <w:numPr>
          <w:ilvl w:val="1"/>
          <w:numId w:val="32"/>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“Lỗi chi tiết”: khi nhấn vào sẽ mở ra bảng hiển thị thông tin lỗi đơn hàng</w:t>
      </w:r>
    </w:p>
    <w:p w:rsidR="00000000" w:rsidDel="00000000" w:rsidP="00000000" w:rsidRDefault="00000000" w:rsidRPr="00000000" w14:paraId="00000A63">
      <w:pPr>
        <w:numPr>
          <w:ilvl w:val="2"/>
          <w:numId w:val="32"/>
        </w:numPr>
        <w:ind w:left="28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Quy tắc: </w:t>
      </w:r>
      <w:r w:rsidDel="00000000" w:rsidR="00000000" w:rsidRPr="00000000">
        <w:rPr>
          <w:rFonts w:ascii="Times New Roman" w:cs="Times New Roman" w:eastAsia="Times New Roman" w:hAnsi="Times New Roman"/>
          <w:sz w:val="26"/>
          <w:szCs w:val="26"/>
          <w:rtl w:val="0"/>
        </w:rPr>
        <w:t xml:space="preserve">hiển thị khi status(trạng thái) là “</w:t>
      </w:r>
      <w:r w:rsidDel="00000000" w:rsidR="00000000" w:rsidRPr="00000000">
        <w:rPr>
          <w:rFonts w:ascii="Times New Roman" w:cs="Times New Roman" w:eastAsia="Times New Roman" w:hAnsi="Times New Roman"/>
          <w:sz w:val="26"/>
          <w:szCs w:val="26"/>
          <w:highlight w:val="white"/>
          <w:rtl w:val="0"/>
        </w:rPr>
        <w:t xml:space="preserve">order fails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A6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5">
      <w:pPr>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hủy đơn hàng</w:t>
      </w:r>
    </w:p>
    <w:p w:rsidR="00000000" w:rsidDel="00000000" w:rsidP="00000000" w:rsidRDefault="00000000" w:rsidRPr="00000000" w14:paraId="00000A66">
      <w:pPr>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028950" cy="2219325"/>
            <wp:effectExtent b="0" l="0" r="0" t="0"/>
            <wp:docPr id="152"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302895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A67">
      <w:pPr>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086225" cy="2790825"/>
            <wp:effectExtent b="0" l="0" r="0" t="0"/>
            <wp:docPr id="153"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408622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A68">
      <w:pPr>
        <w:numPr>
          <w:ilvl w:val="0"/>
          <w:numId w:val="14"/>
        </w:numPr>
        <w:spacing w:after="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Button radio: </w:t>
      </w:r>
      <w:r w:rsidDel="00000000" w:rsidR="00000000" w:rsidRPr="00000000">
        <w:rPr>
          <w:rFonts w:ascii="Times New Roman" w:cs="Times New Roman" w:eastAsia="Times New Roman" w:hAnsi="Times New Roman"/>
          <w:sz w:val="26"/>
          <w:szCs w:val="26"/>
          <w:rtl w:val="0"/>
        </w:rPr>
        <w:t xml:space="preserve">dùng để chọn lý do hủy đơn hàng</w:t>
      </w:r>
      <w:r w:rsidDel="00000000" w:rsidR="00000000" w:rsidRPr="00000000">
        <w:rPr>
          <w:rtl w:val="0"/>
        </w:rPr>
      </w:r>
    </w:p>
    <w:p w:rsidR="00000000" w:rsidDel="00000000" w:rsidP="00000000" w:rsidRDefault="00000000" w:rsidRPr="00000000" w14:paraId="00000A69">
      <w:pPr>
        <w:numPr>
          <w:ilvl w:val="0"/>
          <w:numId w:val="14"/>
        </w:numPr>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Button “xác nhận hủy”: </w:t>
      </w:r>
      <w:r w:rsidDel="00000000" w:rsidR="00000000" w:rsidRPr="00000000">
        <w:rPr>
          <w:rFonts w:ascii="Times New Roman" w:cs="Times New Roman" w:eastAsia="Times New Roman" w:hAnsi="Times New Roman"/>
          <w:sz w:val="26"/>
          <w:szCs w:val="26"/>
          <w:rtl w:val="0"/>
        </w:rPr>
        <w:t xml:space="preserve"> nhấn vào để xác nhận hủy đơn hàng, chuyển status(trạng thái) thành "cancelled"</w:t>
      </w:r>
      <w:r w:rsidDel="00000000" w:rsidR="00000000" w:rsidRPr="00000000">
        <w:rPr>
          <w:rtl w:val="0"/>
        </w:rPr>
      </w:r>
    </w:p>
    <w:p w:rsidR="00000000" w:rsidDel="00000000" w:rsidP="00000000" w:rsidRDefault="00000000" w:rsidRPr="00000000" w14:paraId="00000A6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Bảng thông báo lỗi đơn hàng</w:t>
      </w:r>
      <w:r w:rsidDel="00000000" w:rsidR="00000000" w:rsidRPr="00000000">
        <w:rPr>
          <w:rtl w:val="0"/>
        </w:rPr>
      </w:r>
    </w:p>
    <w:p w:rsidR="00000000" w:rsidDel="00000000" w:rsidP="00000000" w:rsidRDefault="00000000" w:rsidRPr="00000000" w14:paraId="00000A6B">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2919413" cy="1742314"/>
            <wp:effectExtent b="0" l="0" r="0" t="0"/>
            <wp:docPr id="154"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2919413" cy="1742314"/>
                    </a:xfrm>
                    <a:prstGeom prst="rect"/>
                    <a:ln/>
                  </pic:spPr>
                </pic:pic>
              </a:graphicData>
            </a:graphic>
          </wp:inline>
        </w:drawing>
      </w:r>
      <w:r w:rsidDel="00000000" w:rsidR="00000000" w:rsidRPr="00000000">
        <w:rPr>
          <w:rtl w:val="0"/>
        </w:rPr>
      </w:r>
    </w:p>
    <w:p w:rsidR="00000000" w:rsidDel="00000000" w:rsidP="00000000" w:rsidRDefault="00000000" w:rsidRPr="00000000" w14:paraId="00000A6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10150" cy="1638300"/>
            <wp:effectExtent b="0" l="0" r="0" t="0"/>
            <wp:docPr id="155"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0101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A6D">
      <w:pPr>
        <w:numPr>
          <w:ilvl w:val="0"/>
          <w:numId w:val="68"/>
        </w:numPr>
        <w:spacing w:after="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OrderID: </w:t>
      </w:r>
      <w:r w:rsidDel="00000000" w:rsidR="00000000" w:rsidRPr="00000000">
        <w:rPr>
          <w:rFonts w:ascii="Times New Roman" w:cs="Times New Roman" w:eastAsia="Times New Roman" w:hAnsi="Times New Roman"/>
          <w:sz w:val="26"/>
          <w:szCs w:val="26"/>
          <w:rtl w:val="0"/>
        </w:rPr>
        <w:t xml:space="preserve">hiển thị mã đơn hàng gặp vấn đề</w:t>
      </w:r>
      <w:r w:rsidDel="00000000" w:rsidR="00000000" w:rsidRPr="00000000">
        <w:rPr>
          <w:rtl w:val="0"/>
        </w:rPr>
      </w:r>
    </w:p>
    <w:p w:rsidR="00000000" w:rsidDel="00000000" w:rsidP="00000000" w:rsidRDefault="00000000" w:rsidRPr="00000000" w14:paraId="00000A6E">
      <w:pPr>
        <w:numPr>
          <w:ilvl w:val="0"/>
          <w:numId w:val="68"/>
        </w:numPr>
        <w:spacing w:after="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Nguyên nhân: </w:t>
      </w:r>
      <w:r w:rsidDel="00000000" w:rsidR="00000000" w:rsidRPr="00000000">
        <w:rPr>
          <w:rFonts w:ascii="Times New Roman" w:cs="Times New Roman" w:eastAsia="Times New Roman" w:hAnsi="Times New Roman"/>
          <w:sz w:val="26"/>
          <w:szCs w:val="26"/>
          <w:rtl w:val="0"/>
        </w:rPr>
        <w:t xml:space="preserve">hiển thị nguyên nhân gặp vấn đề</w:t>
      </w:r>
      <w:r w:rsidDel="00000000" w:rsidR="00000000" w:rsidRPr="00000000">
        <w:rPr>
          <w:rtl w:val="0"/>
        </w:rPr>
      </w:r>
    </w:p>
    <w:p w:rsidR="00000000" w:rsidDel="00000000" w:rsidP="00000000" w:rsidRDefault="00000000" w:rsidRPr="00000000" w14:paraId="00000A6F">
      <w:pPr>
        <w:numPr>
          <w:ilvl w:val="0"/>
          <w:numId w:val="68"/>
        </w:numPr>
        <w:spacing w:after="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 tiết: </w:t>
      </w:r>
      <w:r w:rsidDel="00000000" w:rsidR="00000000" w:rsidRPr="00000000">
        <w:rPr>
          <w:rFonts w:ascii="Times New Roman" w:cs="Times New Roman" w:eastAsia="Times New Roman" w:hAnsi="Times New Roman"/>
          <w:sz w:val="26"/>
          <w:szCs w:val="26"/>
          <w:rtl w:val="0"/>
        </w:rPr>
        <w:t xml:space="preserve">hiển thị nguyên nhân chi tiết vấn đề</w:t>
      </w:r>
      <w:r w:rsidDel="00000000" w:rsidR="00000000" w:rsidRPr="00000000">
        <w:rPr>
          <w:rtl w:val="0"/>
        </w:rPr>
      </w:r>
    </w:p>
    <w:p w:rsidR="00000000" w:rsidDel="00000000" w:rsidP="00000000" w:rsidRDefault="00000000" w:rsidRPr="00000000" w14:paraId="00000A70">
      <w:pPr>
        <w:numPr>
          <w:ilvl w:val="0"/>
          <w:numId w:val="6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Button “Xác nhận”</w:t>
      </w:r>
      <w:r w:rsidDel="00000000" w:rsidR="00000000" w:rsidRPr="00000000">
        <w:rPr>
          <w:rFonts w:ascii="Times New Roman" w:cs="Times New Roman" w:eastAsia="Times New Roman" w:hAnsi="Times New Roman"/>
          <w:sz w:val="26"/>
          <w:szCs w:val="26"/>
          <w:rtl w:val="0"/>
        </w:rPr>
        <w:t xml:space="preserve">: khi nhấn sẽ đóng bảng thông báo lỗi</w:t>
      </w:r>
    </w:p>
    <w:p w:rsidR="00000000" w:rsidDel="00000000" w:rsidP="00000000" w:rsidRDefault="00000000" w:rsidRPr="00000000" w14:paraId="00000A71">
      <w:pPr>
        <w:ind w:left="0" w:firstLine="0"/>
        <w:rPr>
          <w:rFonts w:ascii="Times" w:cs="Times" w:eastAsia="Times" w:hAnsi="Times"/>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tl w:val="0"/>
        </w:rPr>
      </w:r>
    </w:p>
    <w:tbl>
      <w:tblPr>
        <w:tblStyle w:val="Table45"/>
        <w:tblW w:w="6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
        <w:gridCol w:w="1620"/>
        <w:gridCol w:w="1305"/>
        <w:gridCol w:w="2700"/>
        <w:tblGridChange w:id="0">
          <w:tblGrid>
            <w:gridCol w:w="810"/>
            <w:gridCol w:w="1620"/>
            <w:gridCol w:w="1305"/>
            <w:gridCol w:w="2700"/>
          </w:tblGrid>
        </w:tblGridChange>
      </w:tblGrid>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7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7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thành phần</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7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7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144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7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Orders</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dữ liệu id từ database orders để hiển thị </w:t>
            </w:r>
          </w:p>
        </w:tc>
      </w:tr>
      <w:tr>
        <w:trPr>
          <w:cantSplit w:val="0"/>
          <w:trHeight w:val="11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7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Long Date Format</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dữ liệu date từ database orders để hiển thị </w:t>
            </w:r>
          </w:p>
        </w:tc>
      </w:tr>
      <w:tr>
        <w:trPr>
          <w:cantSplit w:val="0"/>
          <w:trHeight w:val="135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7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8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dữ liệu status từ database orders để hiển thị </w:t>
            </w:r>
          </w:p>
          <w:p w:rsidR="00000000" w:rsidDel="00000000" w:rsidP="00000000" w:rsidRDefault="00000000" w:rsidRPr="00000000" w14:paraId="00000A8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4 loại status </w:t>
            </w:r>
          </w:p>
          <w:p w:rsidR="00000000" w:rsidDel="00000000" w:rsidP="00000000" w:rsidRDefault="00000000" w:rsidRPr="00000000" w14:paraId="00000A83">
            <w:pPr>
              <w:numPr>
                <w:ilvl w:val="0"/>
                <w:numId w:val="2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pending</w:t>
            </w:r>
          </w:p>
          <w:p w:rsidR="00000000" w:rsidDel="00000000" w:rsidP="00000000" w:rsidRDefault="00000000" w:rsidRPr="00000000" w14:paraId="00000A84">
            <w:pPr>
              <w:numPr>
                <w:ilvl w:val="0"/>
                <w:numId w:val="2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 delivery</w:t>
            </w:r>
          </w:p>
          <w:p w:rsidR="00000000" w:rsidDel="00000000" w:rsidP="00000000" w:rsidRDefault="00000000" w:rsidRPr="00000000" w14:paraId="00000A85">
            <w:pPr>
              <w:numPr>
                <w:ilvl w:val="0"/>
                <w:numId w:val="2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delivered</w:t>
            </w:r>
          </w:p>
          <w:p w:rsidR="00000000" w:rsidDel="00000000" w:rsidP="00000000" w:rsidRDefault="00000000" w:rsidRPr="00000000" w14:paraId="00000A86">
            <w:pPr>
              <w:numPr>
                <w:ilvl w:val="0"/>
                <w:numId w:val="2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fails</w:t>
            </w:r>
          </w:p>
          <w:p w:rsidR="00000000" w:rsidDel="00000000" w:rsidP="00000000" w:rsidRDefault="00000000" w:rsidRPr="00000000" w14:paraId="00000A87">
            <w:pPr>
              <w:numPr>
                <w:ilvl w:val="0"/>
                <w:numId w:val="26"/>
              </w:numPr>
              <w:spacing w:after="200"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cancelled</w:t>
            </w:r>
          </w:p>
        </w:tc>
      </w:tr>
      <w:tr>
        <w:trPr>
          <w:cantSplit w:val="0"/>
          <w:trHeight w:val="177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8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Currency Format</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8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dữ liệu total từ database orders để hiển thị dạng “VND”</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8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“Xem đơn hàng” </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nhấn vào sẽ chuyển sang trang chi tiết đơn hàng dựa vào mã đơn hàng</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9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“Hủy đơn hàng”</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để hủy đơn hàng </w:t>
            </w:r>
          </w:p>
          <w:p w:rsidR="00000000" w:rsidDel="00000000" w:rsidP="00000000" w:rsidRDefault="00000000" w:rsidRPr="00000000" w14:paraId="00000A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khi trạng thái là "pending"</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9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9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 “Đã nhận hàng”</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9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để xác nhận đã nhận hàng từ shipper</w:t>
            </w:r>
          </w:p>
          <w:p w:rsidR="00000000" w:rsidDel="00000000" w:rsidP="00000000" w:rsidRDefault="00000000" w:rsidRPr="00000000" w14:paraId="00000A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khi trạng thái là "on delivery"</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9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“Đổi trả hàng”</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9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khi khách hàng muốn đổi trả sản phẩm</w:t>
            </w:r>
          </w:p>
          <w:p w:rsidR="00000000" w:rsidDel="00000000" w:rsidP="00000000" w:rsidRDefault="00000000" w:rsidRPr="00000000" w14:paraId="00000A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khi trạng thái là "delivered"</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9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“Lỗi chi tiết”</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để xem nguyên nhân đơn hàng gặp vấn để </w:t>
            </w:r>
          </w:p>
          <w:p w:rsidR="00000000" w:rsidDel="00000000" w:rsidP="00000000" w:rsidRDefault="00000000" w:rsidRPr="00000000" w14:paraId="00000A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khi trạng thái là "order fails"</w:t>
            </w:r>
          </w:p>
        </w:tc>
      </w:tr>
    </w:tbl>
    <w:p w:rsidR="00000000" w:rsidDel="00000000" w:rsidP="00000000" w:rsidRDefault="00000000" w:rsidRPr="00000000" w14:paraId="00000AA4">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tl w:val="0"/>
        </w:rPr>
      </w:r>
    </w:p>
    <w:p w:rsidR="00000000" w:rsidDel="00000000" w:rsidP="00000000" w:rsidRDefault="00000000" w:rsidRPr="00000000" w14:paraId="00000AA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Quy trình hoạt động:</w:t>
      </w:r>
    </w:p>
    <w:p w:rsidR="00000000" w:rsidDel="00000000" w:rsidP="00000000" w:rsidRDefault="00000000" w:rsidRPr="00000000" w14:paraId="00000A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1. Danh sách đơn hàng: </w:t>
      </w:r>
      <w:r w:rsidDel="00000000" w:rsidR="00000000" w:rsidRPr="00000000">
        <w:rPr>
          <w:rFonts w:ascii="Times New Roman" w:cs="Times New Roman" w:eastAsia="Times New Roman" w:hAnsi="Times New Roman"/>
          <w:sz w:val="26"/>
          <w:szCs w:val="26"/>
          <w:rtl w:val="0"/>
        </w:rPr>
        <w:t xml:space="preserve">Bảng orders sẽ hiển thị tất cả đơn hàng của tài khoản đó dựa vào id, danh sách đơn hàng sẽ được hiển thị từ trên xuống theo ngày đặt hàng gần nhất.</w:t>
      </w:r>
    </w:p>
    <w:p w:rsidR="00000000" w:rsidDel="00000000" w:rsidP="00000000" w:rsidRDefault="00000000" w:rsidRPr="00000000" w14:paraId="00000AA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2.Button “Xem đơn hàng”: </w:t>
      </w:r>
      <w:r w:rsidDel="00000000" w:rsidR="00000000" w:rsidRPr="00000000">
        <w:rPr>
          <w:rFonts w:ascii="Times New Roman" w:cs="Times New Roman" w:eastAsia="Times New Roman" w:hAnsi="Times New Roman"/>
          <w:sz w:val="26"/>
          <w:szCs w:val="26"/>
          <w:rtl w:val="0"/>
        </w:rPr>
        <w:t xml:space="preserve">Khi nhấn vào sẽ chuyển sang trang chi tiết đơn hàng.</w:t>
      </w:r>
    </w:p>
    <w:p w:rsidR="00000000" w:rsidDel="00000000" w:rsidP="00000000" w:rsidRDefault="00000000" w:rsidRPr="00000000" w14:paraId="00000A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3.Button “Hủy đơn hàng”</w:t>
      </w:r>
      <w:r w:rsidDel="00000000" w:rsidR="00000000" w:rsidRPr="00000000">
        <w:rPr>
          <w:rFonts w:ascii="Times New Roman" w:cs="Times New Roman" w:eastAsia="Times New Roman" w:hAnsi="Times New Roman"/>
          <w:sz w:val="26"/>
          <w:szCs w:val="26"/>
          <w:rtl w:val="0"/>
        </w:rPr>
        <w:t xml:space="preserve">: Khi nhấn vào sẽ mở bảng chọn lý do hủy đơn hàng, nếu hủy thành công trạng thái sẽ đổi thành "cancelled".</w:t>
      </w:r>
    </w:p>
    <w:p w:rsidR="00000000" w:rsidDel="00000000" w:rsidP="00000000" w:rsidRDefault="00000000" w:rsidRPr="00000000" w14:paraId="00000A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4.Button “Đã nhận hàng”</w:t>
      </w:r>
      <w:r w:rsidDel="00000000" w:rsidR="00000000" w:rsidRPr="00000000">
        <w:rPr>
          <w:rFonts w:ascii="Times New Roman" w:cs="Times New Roman" w:eastAsia="Times New Roman" w:hAnsi="Times New Roman"/>
          <w:sz w:val="26"/>
          <w:szCs w:val="26"/>
          <w:rtl w:val="0"/>
        </w:rPr>
        <w:t xml:space="preserve">: Nhấn vào để xác định bạn đã nhận được đơn hàng từ shipper, sau đó trạng thái sẽ đổi thành "delivered".</w:t>
      </w:r>
    </w:p>
    <w:p w:rsidR="00000000" w:rsidDel="00000000" w:rsidP="00000000" w:rsidRDefault="00000000" w:rsidRPr="00000000" w14:paraId="00000AA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5.Button “Đổi trả hàng”:</w:t>
      </w:r>
      <w:r w:rsidDel="00000000" w:rsidR="00000000" w:rsidRPr="00000000">
        <w:rPr>
          <w:rFonts w:ascii="Times New Roman" w:cs="Times New Roman" w:eastAsia="Times New Roman" w:hAnsi="Times New Roman"/>
          <w:sz w:val="26"/>
          <w:szCs w:val="26"/>
          <w:rtl w:val="0"/>
        </w:rPr>
        <w:t xml:space="preserve"> Khi nhấn vào sẽ chuyển qua trong đổi trả đơn hàng dưa vào id của đơn hàng</w:t>
      </w:r>
    </w:p>
    <w:p w:rsidR="00000000" w:rsidDel="00000000" w:rsidP="00000000" w:rsidRDefault="00000000" w:rsidRPr="00000000" w14:paraId="00000A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6.Button “Chi tiết lỗi”:</w:t>
      </w:r>
      <w:r w:rsidDel="00000000" w:rsidR="00000000" w:rsidRPr="00000000">
        <w:rPr>
          <w:rFonts w:ascii="Times New Roman" w:cs="Times New Roman" w:eastAsia="Times New Roman" w:hAnsi="Times New Roman"/>
          <w:sz w:val="26"/>
          <w:szCs w:val="26"/>
          <w:rtl w:val="0"/>
        </w:rPr>
        <w:t xml:space="preserve"> Nhấn vào để xem đơn hàng của bạn đang gặp vấn đề gì.</w:t>
      </w:r>
    </w:p>
    <w:p w:rsidR="00000000" w:rsidDel="00000000" w:rsidP="00000000" w:rsidRDefault="00000000" w:rsidRPr="00000000" w14:paraId="00000AA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AD">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081588" cy="3161273"/>
            <wp:effectExtent b="0" l="0" r="0" t="0"/>
            <wp:docPr id="156"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081588" cy="3161273"/>
                    </a:xfrm>
                    <a:prstGeom prst="rect"/>
                    <a:ln/>
                  </pic:spPr>
                </pic:pic>
              </a:graphicData>
            </a:graphic>
          </wp:inline>
        </w:drawing>
      </w:r>
      <w:r w:rsidDel="00000000" w:rsidR="00000000" w:rsidRPr="00000000">
        <w:rPr>
          <w:rtl w:val="0"/>
        </w:rPr>
      </w:r>
    </w:p>
    <w:p w:rsidR="00000000" w:rsidDel="00000000" w:rsidP="00000000" w:rsidRDefault="00000000" w:rsidRPr="00000000" w14:paraId="00000AAE">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044700"/>
            <wp:effectExtent b="0" l="0" r="0" t="0"/>
            <wp:docPr id="157"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AAF">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12: Hình chi tiết sản phẩm</w:t>
      </w:r>
    </w:p>
    <w:p w:rsidR="00000000" w:rsidDel="00000000" w:rsidP="00000000" w:rsidRDefault="00000000" w:rsidRPr="00000000" w14:paraId="00000AB0">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1.</w:t>
      </w:r>
      <w:r w:rsidDel="00000000" w:rsidR="00000000" w:rsidRPr="00000000">
        <w:rPr>
          <w:rFonts w:ascii="Times New Roman" w:cs="Times New Roman" w:eastAsia="Times New Roman" w:hAnsi="Times New Roman"/>
          <w:sz w:val="26"/>
          <w:szCs w:val="26"/>
          <w:rtl w:val="0"/>
        </w:rPr>
        <w:t xml:space="preserve">Bảng hiển thị tất cả sản phẩm trong đơn hàng</w:t>
      </w:r>
    </w:p>
    <w:p w:rsidR="00000000" w:rsidDel="00000000" w:rsidP="00000000" w:rsidRDefault="00000000" w:rsidRPr="00000000" w14:paraId="00000AB1">
      <w:pPr>
        <w:numPr>
          <w:ilvl w:val="0"/>
          <w:numId w:val="27"/>
        </w:numPr>
        <w:spacing w:after="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Image: </w:t>
      </w:r>
      <w:r w:rsidDel="00000000" w:rsidR="00000000" w:rsidRPr="00000000">
        <w:rPr>
          <w:rFonts w:ascii="Times New Roman" w:cs="Times New Roman" w:eastAsia="Times New Roman" w:hAnsi="Times New Roman"/>
          <w:sz w:val="26"/>
          <w:szCs w:val="26"/>
          <w:rtl w:val="0"/>
        </w:rPr>
        <w:t xml:space="preserve">Hiển thị hình ảnh sản phẩm</w:t>
      </w:r>
      <w:r w:rsidDel="00000000" w:rsidR="00000000" w:rsidRPr="00000000">
        <w:rPr>
          <w:rtl w:val="0"/>
        </w:rPr>
      </w:r>
    </w:p>
    <w:p w:rsidR="00000000" w:rsidDel="00000000" w:rsidP="00000000" w:rsidRDefault="00000000" w:rsidRPr="00000000" w14:paraId="00000AB2">
      <w:pPr>
        <w:numPr>
          <w:ilvl w:val="0"/>
          <w:numId w:val="27"/>
        </w:numPr>
        <w:spacing w:after="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r w:rsidDel="00000000" w:rsidR="00000000" w:rsidRPr="00000000">
        <w:rPr>
          <w:rFonts w:ascii="Times New Roman" w:cs="Times New Roman" w:eastAsia="Times New Roman" w:hAnsi="Times New Roman"/>
          <w:sz w:val="26"/>
          <w:szCs w:val="26"/>
          <w:rtl w:val="0"/>
        </w:rPr>
        <w:t xml:space="preserve"> Hiển thị tên sản phẩm</w:t>
      </w:r>
      <w:r w:rsidDel="00000000" w:rsidR="00000000" w:rsidRPr="00000000">
        <w:rPr>
          <w:rtl w:val="0"/>
        </w:rPr>
      </w:r>
    </w:p>
    <w:p w:rsidR="00000000" w:rsidDel="00000000" w:rsidP="00000000" w:rsidRDefault="00000000" w:rsidRPr="00000000" w14:paraId="00000AB3">
      <w:pPr>
        <w:numPr>
          <w:ilvl w:val="0"/>
          <w:numId w:val="27"/>
        </w:numPr>
        <w:spacing w:after="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Size: </w:t>
      </w:r>
      <w:r w:rsidDel="00000000" w:rsidR="00000000" w:rsidRPr="00000000">
        <w:rPr>
          <w:rFonts w:ascii="Times New Roman" w:cs="Times New Roman" w:eastAsia="Times New Roman" w:hAnsi="Times New Roman"/>
          <w:sz w:val="26"/>
          <w:szCs w:val="26"/>
          <w:rtl w:val="0"/>
        </w:rPr>
        <w:t xml:space="preserve">Hiển thị size sản phẩm</w:t>
      </w:r>
      <w:r w:rsidDel="00000000" w:rsidR="00000000" w:rsidRPr="00000000">
        <w:rPr>
          <w:rtl w:val="0"/>
        </w:rPr>
      </w:r>
    </w:p>
    <w:p w:rsidR="00000000" w:rsidDel="00000000" w:rsidP="00000000" w:rsidRDefault="00000000" w:rsidRPr="00000000" w14:paraId="00000AB4">
      <w:pPr>
        <w:numPr>
          <w:ilvl w:val="0"/>
          <w:numId w:val="27"/>
        </w:numPr>
        <w:spacing w:after="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Color: </w:t>
      </w:r>
      <w:r w:rsidDel="00000000" w:rsidR="00000000" w:rsidRPr="00000000">
        <w:rPr>
          <w:rFonts w:ascii="Times New Roman" w:cs="Times New Roman" w:eastAsia="Times New Roman" w:hAnsi="Times New Roman"/>
          <w:sz w:val="26"/>
          <w:szCs w:val="26"/>
          <w:rtl w:val="0"/>
        </w:rPr>
        <w:t xml:space="preserve">Hiển thị màu sản phẩm</w:t>
      </w:r>
      <w:r w:rsidDel="00000000" w:rsidR="00000000" w:rsidRPr="00000000">
        <w:rPr>
          <w:rtl w:val="0"/>
        </w:rPr>
      </w:r>
    </w:p>
    <w:p w:rsidR="00000000" w:rsidDel="00000000" w:rsidP="00000000" w:rsidRDefault="00000000" w:rsidRPr="00000000" w14:paraId="00000AB5">
      <w:pPr>
        <w:numPr>
          <w:ilvl w:val="0"/>
          <w:numId w:val="27"/>
        </w:numPr>
        <w:spacing w:after="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Quantity: </w:t>
      </w:r>
      <w:r w:rsidDel="00000000" w:rsidR="00000000" w:rsidRPr="00000000">
        <w:rPr>
          <w:rFonts w:ascii="Times New Roman" w:cs="Times New Roman" w:eastAsia="Times New Roman" w:hAnsi="Times New Roman"/>
          <w:sz w:val="26"/>
          <w:szCs w:val="26"/>
          <w:rtl w:val="0"/>
        </w:rPr>
        <w:t xml:space="preserve">Hiển thị số lượng sản phẩm</w:t>
      </w:r>
      <w:r w:rsidDel="00000000" w:rsidR="00000000" w:rsidRPr="00000000">
        <w:rPr>
          <w:rtl w:val="0"/>
        </w:rPr>
      </w:r>
    </w:p>
    <w:p w:rsidR="00000000" w:rsidDel="00000000" w:rsidP="00000000" w:rsidRDefault="00000000" w:rsidRPr="00000000" w14:paraId="00000AB6">
      <w:pPr>
        <w:numPr>
          <w:ilvl w:val="0"/>
          <w:numId w:val="27"/>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Price</w:t>
      </w:r>
      <w:r w:rsidDel="00000000" w:rsidR="00000000" w:rsidRPr="00000000">
        <w:rPr>
          <w:rFonts w:ascii="Times New Roman" w:cs="Times New Roman" w:eastAsia="Times New Roman" w:hAnsi="Times New Roman"/>
          <w:sz w:val="26"/>
          <w:szCs w:val="26"/>
          <w:rtl w:val="0"/>
        </w:rPr>
        <w:t xml:space="preserve">: Hiển thị giá tiền sản phẩm “VND”</w:t>
      </w:r>
    </w:p>
    <w:p w:rsidR="00000000" w:rsidDel="00000000" w:rsidP="00000000" w:rsidRDefault="00000000" w:rsidRPr="00000000" w14:paraId="00000AB7">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2.</w:t>
      </w:r>
      <w:r w:rsidDel="00000000" w:rsidR="00000000" w:rsidRPr="00000000">
        <w:rPr>
          <w:rFonts w:ascii="Times New Roman" w:cs="Times New Roman" w:eastAsia="Times New Roman" w:hAnsi="Times New Roman"/>
          <w:sz w:val="26"/>
          <w:szCs w:val="26"/>
          <w:rtl w:val="0"/>
        </w:rPr>
        <w:t xml:space="preserve">Bảng hiển thị thông tin của khách hàng</w:t>
      </w:r>
    </w:p>
    <w:p w:rsidR="00000000" w:rsidDel="00000000" w:rsidP="00000000" w:rsidRDefault="00000000" w:rsidRPr="00000000" w14:paraId="00000AB8">
      <w:pPr>
        <w:numPr>
          <w:ilvl w:val="0"/>
          <w:numId w:val="22"/>
        </w:numPr>
        <w:spacing w:after="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 </w:t>
      </w:r>
      <w:r w:rsidDel="00000000" w:rsidR="00000000" w:rsidRPr="00000000">
        <w:rPr>
          <w:rFonts w:ascii="Times New Roman" w:cs="Times New Roman" w:eastAsia="Times New Roman" w:hAnsi="Times New Roman"/>
          <w:sz w:val="26"/>
          <w:szCs w:val="26"/>
          <w:rtl w:val="0"/>
        </w:rPr>
        <w:t xml:space="preserve">Tên của khách hàng</w:t>
      </w:r>
      <w:r w:rsidDel="00000000" w:rsidR="00000000" w:rsidRPr="00000000">
        <w:rPr>
          <w:rtl w:val="0"/>
        </w:rPr>
      </w:r>
    </w:p>
    <w:p w:rsidR="00000000" w:rsidDel="00000000" w:rsidP="00000000" w:rsidRDefault="00000000" w:rsidRPr="00000000" w14:paraId="00000AB9">
      <w:pPr>
        <w:numPr>
          <w:ilvl w:val="0"/>
          <w:numId w:val="22"/>
        </w:numPr>
        <w:spacing w:after="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Address:</w:t>
      </w:r>
      <w:r w:rsidDel="00000000" w:rsidR="00000000" w:rsidRPr="00000000">
        <w:rPr>
          <w:rFonts w:ascii="Times New Roman" w:cs="Times New Roman" w:eastAsia="Times New Roman" w:hAnsi="Times New Roman"/>
          <w:sz w:val="26"/>
          <w:szCs w:val="26"/>
          <w:rtl w:val="0"/>
        </w:rPr>
        <w:t xml:space="preserve"> Địa chỉ giao hàng</w:t>
      </w:r>
      <w:r w:rsidDel="00000000" w:rsidR="00000000" w:rsidRPr="00000000">
        <w:rPr>
          <w:rtl w:val="0"/>
        </w:rPr>
      </w:r>
    </w:p>
    <w:p w:rsidR="00000000" w:rsidDel="00000000" w:rsidP="00000000" w:rsidRDefault="00000000" w:rsidRPr="00000000" w14:paraId="00000ABA">
      <w:pPr>
        <w:numPr>
          <w:ilvl w:val="0"/>
          <w:numId w:val="22"/>
        </w:numPr>
        <w:spacing w:after="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Phone: </w:t>
      </w:r>
      <w:r w:rsidDel="00000000" w:rsidR="00000000" w:rsidRPr="00000000">
        <w:rPr>
          <w:rFonts w:ascii="Times New Roman" w:cs="Times New Roman" w:eastAsia="Times New Roman" w:hAnsi="Times New Roman"/>
          <w:sz w:val="26"/>
          <w:szCs w:val="26"/>
          <w:rtl w:val="0"/>
        </w:rPr>
        <w:t xml:space="preserve">Số điện thoại của khách hàng</w:t>
      </w:r>
      <w:r w:rsidDel="00000000" w:rsidR="00000000" w:rsidRPr="00000000">
        <w:rPr>
          <w:rtl w:val="0"/>
        </w:rPr>
      </w:r>
    </w:p>
    <w:p w:rsidR="00000000" w:rsidDel="00000000" w:rsidP="00000000" w:rsidRDefault="00000000" w:rsidRPr="00000000" w14:paraId="00000ABB">
      <w:pPr>
        <w:numPr>
          <w:ilvl w:val="0"/>
          <w:numId w:val="22"/>
        </w:numPr>
        <w:spacing w:after="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Email: </w:t>
      </w:r>
      <w:r w:rsidDel="00000000" w:rsidR="00000000" w:rsidRPr="00000000">
        <w:rPr>
          <w:rFonts w:ascii="Times New Roman" w:cs="Times New Roman" w:eastAsia="Times New Roman" w:hAnsi="Times New Roman"/>
          <w:sz w:val="26"/>
          <w:szCs w:val="26"/>
          <w:rtl w:val="0"/>
        </w:rPr>
        <w:t xml:space="preserve">Email của khách hàng</w:t>
      </w:r>
      <w:r w:rsidDel="00000000" w:rsidR="00000000" w:rsidRPr="00000000">
        <w:rPr>
          <w:rtl w:val="0"/>
        </w:rPr>
      </w:r>
    </w:p>
    <w:p w:rsidR="00000000" w:rsidDel="00000000" w:rsidP="00000000" w:rsidRDefault="00000000" w:rsidRPr="00000000" w14:paraId="00000ABC">
      <w:pPr>
        <w:numPr>
          <w:ilvl w:val="0"/>
          <w:numId w:val="22"/>
        </w:numPr>
        <w:spacing w:after="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Payment method: </w:t>
      </w:r>
      <w:r w:rsidDel="00000000" w:rsidR="00000000" w:rsidRPr="00000000">
        <w:rPr>
          <w:rFonts w:ascii="Times New Roman" w:cs="Times New Roman" w:eastAsia="Times New Roman" w:hAnsi="Times New Roman"/>
          <w:sz w:val="26"/>
          <w:szCs w:val="26"/>
          <w:rtl w:val="0"/>
        </w:rPr>
        <w:t xml:space="preserve">Hình thức thanh toán</w:t>
      </w:r>
      <w:r w:rsidDel="00000000" w:rsidR="00000000" w:rsidRPr="00000000">
        <w:rPr>
          <w:rtl w:val="0"/>
        </w:rPr>
      </w:r>
    </w:p>
    <w:p w:rsidR="00000000" w:rsidDel="00000000" w:rsidP="00000000" w:rsidRDefault="00000000" w:rsidRPr="00000000" w14:paraId="00000ABD">
      <w:pPr>
        <w:numPr>
          <w:ilvl w:val="0"/>
          <w:numId w:val="22"/>
        </w:numPr>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Total : </w:t>
      </w:r>
      <w:r w:rsidDel="00000000" w:rsidR="00000000" w:rsidRPr="00000000">
        <w:rPr>
          <w:rFonts w:ascii="Times New Roman" w:cs="Times New Roman" w:eastAsia="Times New Roman" w:hAnsi="Times New Roman"/>
          <w:sz w:val="26"/>
          <w:szCs w:val="26"/>
          <w:rtl w:val="0"/>
        </w:rPr>
        <w:t xml:space="preserve">tổng giá trị đơn hàng</w:t>
      </w:r>
      <w:r w:rsidDel="00000000" w:rsidR="00000000" w:rsidRPr="00000000">
        <w:rPr>
          <w:rtl w:val="0"/>
        </w:rPr>
      </w:r>
    </w:p>
    <w:p w:rsidR="00000000" w:rsidDel="00000000" w:rsidP="00000000" w:rsidRDefault="00000000" w:rsidRPr="00000000" w14:paraId="00000AB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3.</w:t>
      </w:r>
      <w:r w:rsidDel="00000000" w:rsidR="00000000" w:rsidRPr="00000000">
        <w:rPr>
          <w:rFonts w:ascii="Times New Roman" w:cs="Times New Roman" w:eastAsia="Times New Roman" w:hAnsi="Times New Roman"/>
          <w:sz w:val="26"/>
          <w:szCs w:val="26"/>
          <w:rtl w:val="0"/>
        </w:rPr>
        <w:t xml:space="preserve"> Button </w:t>
      </w:r>
    </w:p>
    <w:p w:rsidR="00000000" w:rsidDel="00000000" w:rsidP="00000000" w:rsidRDefault="00000000" w:rsidRPr="00000000" w14:paraId="00000ABF">
      <w:pPr>
        <w:numPr>
          <w:ilvl w:val="0"/>
          <w:numId w:val="33"/>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“Chỉnh sửa thông tin”: Nhấn vào để chỉnh sửa thông tin address, phone, email của khách hàng</w:t>
      </w:r>
    </w:p>
    <w:p w:rsidR="00000000" w:rsidDel="00000000" w:rsidP="00000000" w:rsidRDefault="00000000" w:rsidRPr="00000000" w14:paraId="00000AC0">
      <w:pPr>
        <w:numPr>
          <w:ilvl w:val="1"/>
          <w:numId w:val="33"/>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tắc: </w:t>
      </w:r>
    </w:p>
    <w:p w:rsidR="00000000" w:rsidDel="00000000" w:rsidP="00000000" w:rsidRDefault="00000000" w:rsidRPr="00000000" w14:paraId="00000AC1">
      <w:pPr>
        <w:numPr>
          <w:ilvl w:val="2"/>
          <w:numId w:val="33"/>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khi đơn hàng ở trạng thái “pending” và “order fails”</w:t>
      </w:r>
    </w:p>
    <w:p w:rsidR="00000000" w:rsidDel="00000000" w:rsidP="00000000" w:rsidRDefault="00000000" w:rsidRPr="00000000" w14:paraId="00000AC2">
      <w:pPr>
        <w:numPr>
          <w:ilvl w:val="0"/>
          <w:numId w:val="33"/>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“Gửi lại đơn hàng”: Nhấn vào để đặt lại đơn hàng và thay đổi trạng thái thành “pending”</w:t>
      </w:r>
    </w:p>
    <w:p w:rsidR="00000000" w:rsidDel="00000000" w:rsidP="00000000" w:rsidRDefault="00000000" w:rsidRPr="00000000" w14:paraId="00000AC3">
      <w:pPr>
        <w:numPr>
          <w:ilvl w:val="1"/>
          <w:numId w:val="33"/>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tắc: </w:t>
      </w:r>
    </w:p>
    <w:p w:rsidR="00000000" w:rsidDel="00000000" w:rsidP="00000000" w:rsidRDefault="00000000" w:rsidRPr="00000000" w14:paraId="00000AC4">
      <w:pPr>
        <w:numPr>
          <w:ilvl w:val="2"/>
          <w:numId w:val="33"/>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khi đơn hàng ở trạng thái “order fails”</w:t>
      </w:r>
    </w:p>
    <w:p w:rsidR="00000000" w:rsidDel="00000000" w:rsidP="00000000" w:rsidRDefault="00000000" w:rsidRPr="00000000" w14:paraId="00000AC5">
      <w:pPr>
        <w:numPr>
          <w:ilvl w:val="0"/>
          <w:numId w:val="3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“Quay lại”: Nhấn vào để quay lại trang quản lý đơn hàng</w:t>
      </w:r>
    </w:p>
    <w:p w:rsidR="00000000" w:rsidDel="00000000" w:rsidP="00000000" w:rsidRDefault="00000000" w:rsidRPr="00000000" w14:paraId="00000AC6">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5310188" cy="3290199"/>
            <wp:effectExtent b="0" l="0" r="0" t="0"/>
            <wp:docPr id="158"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310188" cy="3290199"/>
                    </a:xfrm>
                    <a:prstGeom prst="rect"/>
                    <a:ln/>
                  </pic:spPr>
                </pic:pic>
              </a:graphicData>
            </a:graphic>
          </wp:inline>
        </w:drawing>
      </w:r>
      <w:r w:rsidDel="00000000" w:rsidR="00000000" w:rsidRPr="00000000">
        <w:rPr>
          <w:rtl w:val="0"/>
        </w:rPr>
      </w:r>
    </w:p>
    <w:p w:rsidR="00000000" w:rsidDel="00000000" w:rsidP="00000000" w:rsidRDefault="00000000" w:rsidRPr="00000000" w14:paraId="00000AC7">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159000"/>
            <wp:effectExtent b="0" l="0" r="0" t="0"/>
            <wp:docPr id="159"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AC8">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13: Hình chỉnh sửa thông tin </w:t>
      </w:r>
    </w:p>
    <w:p w:rsidR="00000000" w:rsidDel="00000000" w:rsidP="00000000" w:rsidRDefault="00000000" w:rsidRPr="00000000" w14:paraId="00000AC9">
      <w:pPr>
        <w:numPr>
          <w:ilvl w:val="0"/>
          <w:numId w:val="47"/>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thông tin</w:t>
      </w:r>
    </w:p>
    <w:p w:rsidR="00000000" w:rsidDel="00000000" w:rsidP="00000000" w:rsidRDefault="00000000" w:rsidRPr="00000000" w14:paraId="00000ACA">
      <w:pPr>
        <w:numPr>
          <w:ilvl w:val="0"/>
          <w:numId w:val="27"/>
        </w:numPr>
        <w:spacing w:after="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Address:</w:t>
      </w:r>
    </w:p>
    <w:p w:rsidR="00000000" w:rsidDel="00000000" w:rsidP="00000000" w:rsidRDefault="00000000" w:rsidRPr="00000000" w14:paraId="00000ACB">
      <w:pPr>
        <w:numPr>
          <w:ilvl w:val="1"/>
          <w:numId w:val="27"/>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input</w:t>
      </w:r>
    </w:p>
    <w:p w:rsidR="00000000" w:rsidDel="00000000" w:rsidP="00000000" w:rsidRDefault="00000000" w:rsidRPr="00000000" w14:paraId="00000ACC">
      <w:pPr>
        <w:numPr>
          <w:ilvl w:val="1"/>
          <w:numId w:val="27"/>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tắc: Không được để trống</w:t>
      </w:r>
    </w:p>
    <w:p w:rsidR="00000000" w:rsidDel="00000000" w:rsidP="00000000" w:rsidRDefault="00000000" w:rsidRPr="00000000" w14:paraId="00000ACD">
      <w:pPr>
        <w:numPr>
          <w:ilvl w:val="0"/>
          <w:numId w:val="27"/>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p w:rsidR="00000000" w:rsidDel="00000000" w:rsidP="00000000" w:rsidRDefault="00000000" w:rsidRPr="00000000" w14:paraId="00000ACE">
      <w:pPr>
        <w:numPr>
          <w:ilvl w:val="1"/>
          <w:numId w:val="27"/>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input</w:t>
      </w:r>
    </w:p>
    <w:p w:rsidR="00000000" w:rsidDel="00000000" w:rsidP="00000000" w:rsidRDefault="00000000" w:rsidRPr="00000000" w14:paraId="00000ACF">
      <w:pPr>
        <w:numPr>
          <w:ilvl w:val="1"/>
          <w:numId w:val="27"/>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tắc: </w:t>
      </w:r>
    </w:p>
    <w:p w:rsidR="00000000" w:rsidDel="00000000" w:rsidP="00000000" w:rsidRDefault="00000000" w:rsidRPr="00000000" w14:paraId="00000AD0">
      <w:pPr>
        <w:numPr>
          <w:ilvl w:val="2"/>
          <w:numId w:val="27"/>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để trống</w:t>
      </w:r>
    </w:p>
    <w:p w:rsidR="00000000" w:rsidDel="00000000" w:rsidP="00000000" w:rsidRDefault="00000000" w:rsidRPr="00000000" w14:paraId="00000AD1">
      <w:pPr>
        <w:numPr>
          <w:ilvl w:val="2"/>
          <w:numId w:val="27"/>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nhận ký tự số (0-9) và đủ 10 ký tự</w:t>
      </w:r>
    </w:p>
    <w:p w:rsidR="00000000" w:rsidDel="00000000" w:rsidP="00000000" w:rsidRDefault="00000000" w:rsidRPr="00000000" w14:paraId="00000AD2">
      <w:pPr>
        <w:numPr>
          <w:ilvl w:val="0"/>
          <w:numId w:val="27"/>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p w:rsidR="00000000" w:rsidDel="00000000" w:rsidP="00000000" w:rsidRDefault="00000000" w:rsidRPr="00000000" w14:paraId="00000AD3">
      <w:pPr>
        <w:numPr>
          <w:ilvl w:val="1"/>
          <w:numId w:val="27"/>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input</w:t>
      </w:r>
    </w:p>
    <w:p w:rsidR="00000000" w:rsidDel="00000000" w:rsidP="00000000" w:rsidRDefault="00000000" w:rsidRPr="00000000" w14:paraId="00000AD4">
      <w:pPr>
        <w:numPr>
          <w:ilvl w:val="1"/>
          <w:numId w:val="27"/>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tắc: </w:t>
      </w:r>
    </w:p>
    <w:p w:rsidR="00000000" w:rsidDel="00000000" w:rsidP="00000000" w:rsidRDefault="00000000" w:rsidRPr="00000000" w14:paraId="00000AD5">
      <w:pPr>
        <w:numPr>
          <w:ilvl w:val="2"/>
          <w:numId w:val="27"/>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để trống</w:t>
      </w:r>
    </w:p>
    <w:p w:rsidR="00000000" w:rsidDel="00000000" w:rsidP="00000000" w:rsidRDefault="00000000" w:rsidRPr="00000000" w14:paraId="00000AD6">
      <w:pPr>
        <w:numPr>
          <w:ilvl w:val="2"/>
          <w:numId w:val="27"/>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có đuôi là @gmail.com</w:t>
      </w:r>
    </w:p>
    <w:p w:rsidR="00000000" w:rsidDel="00000000" w:rsidP="00000000" w:rsidRDefault="00000000" w:rsidRPr="00000000" w14:paraId="00000AD7">
      <w:pPr>
        <w:numPr>
          <w:ilvl w:val="0"/>
          <w:numId w:val="27"/>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“Xác nhận thay đổi”: Nhấn để hoàn tất thay đổi thông tin khách hàng</w:t>
      </w:r>
    </w:p>
    <w:p w:rsidR="00000000" w:rsidDel="00000000" w:rsidP="00000000" w:rsidRDefault="00000000" w:rsidRPr="00000000" w14:paraId="00000AD8">
      <w:pPr>
        <w:numPr>
          <w:ilvl w:val="0"/>
          <w:numId w:val="27"/>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“Hủy thay đổi”: Nhấn để hủy thay đổi và trả lại thông tin cũ của khách hàng</w:t>
      </w:r>
    </w:p>
    <w:p w:rsidR="00000000" w:rsidDel="00000000" w:rsidP="00000000" w:rsidRDefault="00000000" w:rsidRPr="00000000" w14:paraId="00000AD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w:t>
      </w:r>
    </w:p>
    <w:p w:rsidR="00000000" w:rsidDel="00000000" w:rsidP="00000000" w:rsidRDefault="00000000" w:rsidRPr="00000000" w14:paraId="00000AD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DB">
      <w:pPr>
        <w:rPr>
          <w:rFonts w:ascii="Times" w:cs="Times" w:eastAsia="Times" w:hAnsi="Times"/>
          <w:sz w:val="26"/>
          <w:szCs w:val="26"/>
        </w:rPr>
      </w:pPr>
      <w:r w:rsidDel="00000000" w:rsidR="00000000" w:rsidRPr="00000000">
        <w:rPr>
          <w:rtl w:val="0"/>
        </w:rPr>
      </w:r>
    </w:p>
    <w:tbl>
      <w:tblPr>
        <w:tblStyle w:val="Table4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00.2916876769716"/>
        <w:gridCol w:w="1600.5833753539432"/>
        <w:gridCol w:w="1289.3588301462319"/>
        <w:gridCol w:w="2667.6389589232385"/>
        <w:gridCol w:w="2667.6389589232385"/>
        <w:tblGridChange w:id="0">
          <w:tblGrid>
            <w:gridCol w:w="800.2916876769716"/>
            <w:gridCol w:w="1600.5833753539432"/>
            <w:gridCol w:w="1289.3588301462319"/>
            <w:gridCol w:w="2667.6389589232385"/>
            <w:gridCol w:w="2667.6389589232385"/>
          </w:tblGrid>
        </w:tblGridChange>
      </w:tblGrid>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D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D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thành phần</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D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D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E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báo </w:t>
            </w:r>
          </w:p>
        </w:tc>
      </w:tr>
      <w:tr>
        <w:trPr>
          <w:cantSplit w:val="0"/>
          <w:trHeight w:val="144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E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địa chỉ muốn thay đổi</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E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để trống sẽ thông báo “Địa chỉ không được để trống”</w:t>
            </w:r>
          </w:p>
        </w:tc>
      </w:tr>
      <w:tr>
        <w:trPr>
          <w:cantSplit w:val="0"/>
          <w:trHeight w:val="11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E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E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E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E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số điện thoại muốn thay đổi</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E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để trống sẽ thông báo “Số điện thoại không được để trống”</w:t>
            </w:r>
          </w:p>
          <w:p w:rsidR="00000000" w:rsidDel="00000000" w:rsidP="00000000" w:rsidRDefault="00000000" w:rsidRPr="00000000" w14:paraId="00000AE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nhập ký tự khác (0-9) và không đúng 10 số thì thông báo "Số điện thoại phải là 10 chữ số"</w:t>
            </w:r>
          </w:p>
        </w:tc>
      </w:tr>
      <w:tr>
        <w:trPr>
          <w:cantSplit w:val="0"/>
          <w:trHeight w:val="135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E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E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EF">
            <w:pPr>
              <w:spacing w:after="20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email muốn thay đổi</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để trống sẽ thông báo “Email không được để trống”</w:t>
            </w:r>
          </w:p>
          <w:p w:rsidR="00000000" w:rsidDel="00000000" w:rsidP="00000000" w:rsidRDefault="00000000" w:rsidRPr="00000000" w14:paraId="00000AF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chỉ nhập ký tự thì thông báo Email phải có đuôi @gmail.com”</w:t>
            </w:r>
          </w:p>
        </w:tc>
      </w:tr>
      <w:tr>
        <w:trPr>
          <w:cantSplit w:val="0"/>
          <w:trHeight w:val="177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F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“Gửi lại đơn hàng”</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để xác nhận đặt lại đơn hàng</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F6">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đặt hàng lại thành công thì hệ thống thông báo “Đơn hàng đã được gửi lại thành công.”</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F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F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“Quay lại” </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F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nhấn vào sẽ chuyển sang trang quản lý đơn </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FB">
            <w:pPr>
              <w:rPr>
                <w:rFonts w:ascii="Times New Roman" w:cs="Times New Roman" w:eastAsia="Times New Roman" w:hAnsi="Times New Roman"/>
                <w:sz w:val="26"/>
                <w:szCs w:val="26"/>
              </w:rPr>
            </w:pPr>
            <w:r w:rsidDel="00000000" w:rsidR="00000000" w:rsidRPr="00000000">
              <w:rPr>
                <w:rtl w:val="0"/>
              </w:rPr>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F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F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“Chỉnh sửa đơn hàng”</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F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AF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vào để thực hiện chỉnh sửa thông tin khách hàng</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00">
            <w:pPr>
              <w:rPr>
                <w:rFonts w:ascii="Times New Roman" w:cs="Times New Roman" w:eastAsia="Times New Roman" w:hAnsi="Times New Roman"/>
                <w:sz w:val="26"/>
                <w:szCs w:val="26"/>
              </w:rPr>
            </w:pPr>
            <w:r w:rsidDel="00000000" w:rsidR="00000000" w:rsidRPr="00000000">
              <w:rPr>
                <w:rtl w:val="0"/>
              </w:rPr>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B0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 “Hủy chỉnh sửa”</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để hủy chỉnh sửa và trả về dữ liệu cũ</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05">
            <w:pP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B0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0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Quy trình hoạt động:</w:t>
      </w:r>
    </w:p>
    <w:p w:rsidR="00000000" w:rsidDel="00000000" w:rsidP="00000000" w:rsidRDefault="00000000" w:rsidRPr="00000000" w14:paraId="00000B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1. Chỉnh sửa đơn hàng:</w:t>
      </w:r>
      <w:r w:rsidDel="00000000" w:rsidR="00000000" w:rsidRPr="00000000">
        <w:rPr>
          <w:rFonts w:ascii="Times New Roman" w:cs="Times New Roman" w:eastAsia="Times New Roman" w:hAnsi="Times New Roman"/>
          <w:sz w:val="26"/>
          <w:szCs w:val="26"/>
          <w:rtl w:val="0"/>
        </w:rPr>
        <w:t xml:space="preserve"> Nhấn vào button “chỉnh sửa đơn hàng” để chỉnh sửa thông tin khách hàng (address, phone, email), nhấn vào button “xác nhận thay đổi” để lưu thông tin mới và “hủy thay đổi” để lấy lại thông tin cũ.</w:t>
      </w:r>
    </w:p>
    <w:p w:rsidR="00000000" w:rsidDel="00000000" w:rsidP="00000000" w:rsidRDefault="00000000" w:rsidRPr="00000000" w14:paraId="00000B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2.Đặt lại đơn hàng: </w:t>
      </w:r>
      <w:r w:rsidDel="00000000" w:rsidR="00000000" w:rsidRPr="00000000">
        <w:rPr>
          <w:rFonts w:ascii="Times New Roman" w:cs="Times New Roman" w:eastAsia="Times New Roman" w:hAnsi="Times New Roman"/>
          <w:sz w:val="26"/>
          <w:szCs w:val="26"/>
          <w:rtl w:val="0"/>
        </w:rPr>
        <w:t xml:space="preserve">Nhấn vào button “Gửi lại đơn hàng” để thực hiện đặt lại đơn hàng khi đơn hàng gặp vấn đề </w:t>
      </w:r>
    </w:p>
    <w:p w:rsidR="00000000" w:rsidDel="00000000" w:rsidP="00000000" w:rsidRDefault="00000000" w:rsidRPr="00000000" w14:paraId="00000B0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Admin</w:t>
      </w:r>
    </w:p>
    <w:p w:rsidR="00000000" w:rsidDel="00000000" w:rsidP="00000000" w:rsidRDefault="00000000" w:rsidRPr="00000000" w14:paraId="00000B0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692400"/>
            <wp:effectExtent b="0" l="0" r="0" t="0"/>
            <wp:docPr id="140"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B0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590800"/>
            <wp:effectExtent b="0" l="0" r="0" t="0"/>
            <wp:docPr id="141"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B0D">
      <w:pPr>
        <w:numPr>
          <w:ilvl w:val="0"/>
          <w:numId w:val="1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quản lý đơn hàng admin</w:t>
      </w:r>
    </w:p>
    <w:p w:rsidR="00000000" w:rsidDel="00000000" w:rsidP="00000000" w:rsidRDefault="00000000" w:rsidRPr="00000000" w14:paraId="00000B0E">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Hiển thị danh sách đơn hàng theo id đơn hàng từ trên xuống dưới theo thứ tự ngày đặt đơn hàng gần nhất</w:t>
      </w:r>
    </w:p>
    <w:p w:rsidR="00000000" w:rsidDel="00000000" w:rsidP="00000000" w:rsidRDefault="00000000" w:rsidRPr="00000000" w14:paraId="00000B0F">
      <w:pPr>
        <w:numPr>
          <w:ilvl w:val="0"/>
          <w:numId w:val="48"/>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đơn hàng: hiển thị mã đơn hàng</w:t>
      </w:r>
    </w:p>
    <w:p w:rsidR="00000000" w:rsidDel="00000000" w:rsidP="00000000" w:rsidRDefault="00000000" w:rsidRPr="00000000" w14:paraId="00000B10">
      <w:pPr>
        <w:numPr>
          <w:ilvl w:val="0"/>
          <w:numId w:val="48"/>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 hiển thị mã khách hàng </w:t>
      </w:r>
    </w:p>
    <w:p w:rsidR="00000000" w:rsidDel="00000000" w:rsidP="00000000" w:rsidRDefault="00000000" w:rsidRPr="00000000" w14:paraId="00000B11">
      <w:pPr>
        <w:numPr>
          <w:ilvl w:val="0"/>
          <w:numId w:val="48"/>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 hiển thị số điện thoại của khách hàng</w:t>
      </w:r>
    </w:p>
    <w:p w:rsidR="00000000" w:rsidDel="00000000" w:rsidP="00000000" w:rsidRDefault="00000000" w:rsidRPr="00000000" w14:paraId="00000B12">
      <w:pPr>
        <w:numPr>
          <w:ilvl w:val="0"/>
          <w:numId w:val="48"/>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hiển thị email của khách hàng</w:t>
      </w:r>
    </w:p>
    <w:p w:rsidR="00000000" w:rsidDel="00000000" w:rsidP="00000000" w:rsidRDefault="00000000" w:rsidRPr="00000000" w14:paraId="00000B13">
      <w:pPr>
        <w:numPr>
          <w:ilvl w:val="0"/>
          <w:numId w:val="48"/>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hiển thị địa chỉ giao hàng</w:t>
      </w:r>
    </w:p>
    <w:p w:rsidR="00000000" w:rsidDel="00000000" w:rsidP="00000000" w:rsidRDefault="00000000" w:rsidRPr="00000000" w14:paraId="00000B14">
      <w:pPr>
        <w:numPr>
          <w:ilvl w:val="0"/>
          <w:numId w:val="48"/>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đơn hàng: hiển thị tổng giá trị đơn hàng “VND”</w:t>
      </w:r>
    </w:p>
    <w:p w:rsidR="00000000" w:rsidDel="00000000" w:rsidP="00000000" w:rsidRDefault="00000000" w:rsidRPr="00000000" w14:paraId="00000B15">
      <w:pPr>
        <w:numPr>
          <w:ilvl w:val="0"/>
          <w:numId w:val="48"/>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đặt hàng: hiển thị ngày đặt hàng thành công “dd/MM/yyyy”</w:t>
      </w:r>
    </w:p>
    <w:p w:rsidR="00000000" w:rsidDel="00000000" w:rsidP="00000000" w:rsidRDefault="00000000" w:rsidRPr="00000000" w14:paraId="00000B16">
      <w:pPr>
        <w:numPr>
          <w:ilvl w:val="0"/>
          <w:numId w:val="48"/>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“Xác nhận đơn hàng”: xác nhận đơn hàng đã được đặt</w:t>
      </w:r>
    </w:p>
    <w:p w:rsidR="00000000" w:rsidDel="00000000" w:rsidP="00000000" w:rsidRDefault="00000000" w:rsidRPr="00000000" w14:paraId="00000B17">
      <w:pPr>
        <w:numPr>
          <w:ilvl w:val="1"/>
          <w:numId w:val="48"/>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nhấn vào sẽ thay đổi status(trạng thái) đơn hàng thành "on delivery"</w:t>
      </w:r>
    </w:p>
    <w:p w:rsidR="00000000" w:rsidDel="00000000" w:rsidP="00000000" w:rsidRDefault="00000000" w:rsidRPr="00000000" w14:paraId="00000B18">
      <w:pPr>
        <w:numPr>
          <w:ilvl w:val="1"/>
          <w:numId w:val="48"/>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hiển thị khi status(trạng thái) là “pending”</w:t>
      </w:r>
    </w:p>
    <w:p w:rsidR="00000000" w:rsidDel="00000000" w:rsidP="00000000" w:rsidRDefault="00000000" w:rsidRPr="00000000" w14:paraId="00000B19">
      <w:pPr>
        <w:numPr>
          <w:ilvl w:val="0"/>
          <w:numId w:val="48"/>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“Báo lỗi”: báo lỗi cho khách hàng khi đơn hàng có vấn để</w:t>
      </w:r>
    </w:p>
    <w:p w:rsidR="00000000" w:rsidDel="00000000" w:rsidP="00000000" w:rsidRDefault="00000000" w:rsidRPr="00000000" w14:paraId="00000B1A">
      <w:pPr>
        <w:numPr>
          <w:ilvl w:val="1"/>
          <w:numId w:val="48"/>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nhấn vào sẽ mở bảng điền thông tin lỗi đơn hàng</w:t>
      </w:r>
    </w:p>
    <w:p w:rsidR="00000000" w:rsidDel="00000000" w:rsidP="00000000" w:rsidRDefault="00000000" w:rsidRPr="00000000" w14:paraId="00000B1B">
      <w:pPr>
        <w:numPr>
          <w:ilvl w:val="1"/>
          <w:numId w:val="48"/>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hiển thị  status(trạng thái) là “pending” và “on delivery”</w:t>
      </w:r>
    </w:p>
    <w:p w:rsidR="00000000" w:rsidDel="00000000" w:rsidP="00000000" w:rsidRDefault="00000000" w:rsidRPr="00000000" w14:paraId="00000B1C">
      <w:pPr>
        <w:numPr>
          <w:ilvl w:val="0"/>
          <w:numId w:val="48"/>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”Xóa đơn hàng”: Dùng để xóa đơn hàng ra khỏi danh sách khi đơn hàng đó đã bị hủy</w:t>
      </w:r>
    </w:p>
    <w:p w:rsidR="00000000" w:rsidDel="00000000" w:rsidP="00000000" w:rsidRDefault="00000000" w:rsidRPr="00000000" w14:paraId="00000B1D">
      <w:pPr>
        <w:numPr>
          <w:ilvl w:val="1"/>
          <w:numId w:val="48"/>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hiển thị khi status(trạng thái) là “</w:t>
      </w:r>
      <w:r w:rsidDel="00000000" w:rsidR="00000000" w:rsidRPr="00000000">
        <w:rPr>
          <w:rFonts w:ascii="Times New Roman" w:cs="Times New Roman" w:eastAsia="Times New Roman" w:hAnsi="Times New Roman"/>
          <w:sz w:val="26"/>
          <w:szCs w:val="26"/>
          <w:shd w:fill="fbfbfb" w:val="clear"/>
          <w:rtl w:val="0"/>
        </w:rPr>
        <w:t xml:space="preserve">cancelled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B1E">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B1F">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B20">
      <w:pPr>
        <w:rPr>
          <w:rFonts w:ascii="Times" w:cs="Times" w:eastAsia="Times" w:hAnsi="Times"/>
          <w:sz w:val="26"/>
          <w:szCs w:val="26"/>
        </w:rPr>
      </w:pPr>
      <w:r w:rsidDel="00000000" w:rsidR="00000000" w:rsidRPr="00000000">
        <w:rPr>
          <w:rFonts w:ascii="Times" w:cs="Times" w:eastAsia="Times" w:hAnsi="Times"/>
          <w:sz w:val="26"/>
          <w:szCs w:val="26"/>
          <w:rtl w:val="0"/>
        </w:rPr>
        <w:tab/>
      </w:r>
    </w:p>
    <w:p w:rsidR="00000000" w:rsidDel="00000000" w:rsidP="00000000" w:rsidRDefault="00000000" w:rsidRPr="00000000" w14:paraId="00000B21">
      <w:pPr>
        <w:ind w:left="2160" w:firstLine="720"/>
        <w:rPr>
          <w:rFonts w:ascii="Times" w:cs="Times" w:eastAsia="Times" w:hAnsi="Times"/>
          <w:sz w:val="26"/>
          <w:szCs w:val="26"/>
        </w:rPr>
      </w:pPr>
      <w:r w:rsidDel="00000000" w:rsidR="00000000" w:rsidRPr="00000000">
        <w:rPr>
          <w:rFonts w:ascii="Times" w:cs="Times" w:eastAsia="Times" w:hAnsi="Times"/>
          <w:sz w:val="26"/>
          <w:szCs w:val="26"/>
          <w:rtl w:val="0"/>
        </w:rPr>
        <w:t xml:space="preserve">Bảng thông báo lỗi đơn hàng</w:t>
      </w:r>
    </w:p>
    <w:p w:rsidR="00000000" w:rsidDel="00000000" w:rsidP="00000000" w:rsidRDefault="00000000" w:rsidRPr="00000000" w14:paraId="00000B22">
      <w:pPr>
        <w:ind w:left="1440" w:firstLine="720"/>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2786063" cy="3027280"/>
            <wp:effectExtent b="0" l="0" r="0" t="0"/>
            <wp:docPr id="142"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2786063" cy="3027280"/>
                    </a:xfrm>
                    <a:prstGeom prst="rect"/>
                    <a:ln/>
                  </pic:spPr>
                </pic:pic>
              </a:graphicData>
            </a:graphic>
          </wp:inline>
        </w:drawing>
      </w:r>
      <w:r w:rsidDel="00000000" w:rsidR="00000000" w:rsidRPr="00000000">
        <w:rPr>
          <w:rtl w:val="0"/>
        </w:rPr>
      </w:r>
    </w:p>
    <w:p w:rsidR="00000000" w:rsidDel="00000000" w:rsidP="00000000" w:rsidRDefault="00000000" w:rsidRPr="00000000" w14:paraId="00000B23">
      <w:pPr>
        <w:ind w:left="1440" w:firstLine="720"/>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3248025" cy="3771900"/>
            <wp:effectExtent b="0" l="0" r="0" t="0"/>
            <wp:docPr id="143"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324802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B24">
      <w:pPr>
        <w:numPr>
          <w:ilvl w:val="0"/>
          <w:numId w:val="43"/>
        </w:numPr>
        <w:spacing w:after="0" w:lineRule="auto"/>
        <w:ind w:left="144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Button radio: Chọn nguyên nhân đơn hàng gặp vấn đề</w:t>
      </w:r>
    </w:p>
    <w:p w:rsidR="00000000" w:rsidDel="00000000" w:rsidP="00000000" w:rsidRDefault="00000000" w:rsidRPr="00000000" w14:paraId="00000B25">
      <w:pPr>
        <w:numPr>
          <w:ilvl w:val="0"/>
          <w:numId w:val="43"/>
        </w:numPr>
        <w:spacing w:after="0" w:lineRule="auto"/>
        <w:ind w:left="144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Chi tiết vấn để: Nhập chi tiết vấn đề mà đơn hàng đang gặp phải</w:t>
      </w:r>
    </w:p>
    <w:p w:rsidR="00000000" w:rsidDel="00000000" w:rsidP="00000000" w:rsidRDefault="00000000" w:rsidRPr="00000000" w14:paraId="00000B26">
      <w:pPr>
        <w:numPr>
          <w:ilvl w:val="0"/>
          <w:numId w:val="43"/>
        </w:numPr>
        <w:spacing w:after="0" w:lineRule="auto"/>
        <w:ind w:left="144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Button “xác nhận”: dùng để nhận báo lỗi cho khách hàng</w:t>
      </w:r>
    </w:p>
    <w:p w:rsidR="00000000" w:rsidDel="00000000" w:rsidP="00000000" w:rsidRDefault="00000000" w:rsidRPr="00000000" w14:paraId="00000B27">
      <w:pPr>
        <w:numPr>
          <w:ilvl w:val="1"/>
          <w:numId w:val="43"/>
        </w:numPr>
        <w:spacing w:after="0" w:lineRule="auto"/>
        <w:ind w:left="21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Nếu báo lỗi công status(trạng thái) đơn hàng đổi thành "order fails"</w:t>
      </w:r>
    </w:p>
    <w:p w:rsidR="00000000" w:rsidDel="00000000" w:rsidP="00000000" w:rsidRDefault="00000000" w:rsidRPr="00000000" w14:paraId="00000B28">
      <w:pPr>
        <w:numPr>
          <w:ilvl w:val="0"/>
          <w:numId w:val="43"/>
        </w:numPr>
        <w:ind w:left="144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Button “đóng”: dùng để đóng bảng báo lỗi cho kháchhang2</w:t>
      </w:r>
    </w:p>
    <w:p w:rsidR="00000000" w:rsidDel="00000000" w:rsidP="00000000" w:rsidRDefault="00000000" w:rsidRPr="00000000" w14:paraId="00000B29">
      <w:pPr>
        <w:rPr>
          <w:rFonts w:ascii="Times" w:cs="Times" w:eastAsia="Times" w:hAnsi="Times"/>
          <w:sz w:val="26"/>
          <w:szCs w:val="26"/>
        </w:rPr>
      </w:pPr>
      <w:r w:rsidDel="00000000" w:rsidR="00000000" w:rsidRPr="00000000">
        <w:rPr>
          <w:rtl w:val="0"/>
        </w:rPr>
      </w:r>
    </w:p>
    <w:tbl>
      <w:tblPr>
        <w:tblStyle w:val="Table4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00.2916876769716"/>
        <w:gridCol w:w="1600.5833753539432"/>
        <w:gridCol w:w="1289.3588301462319"/>
        <w:gridCol w:w="2667.6389589232385"/>
        <w:gridCol w:w="2667.6389589232385"/>
        <w:tblGridChange w:id="0">
          <w:tblGrid>
            <w:gridCol w:w="800.2916876769716"/>
            <w:gridCol w:w="1600.5833753539432"/>
            <w:gridCol w:w="1289.3588301462319"/>
            <w:gridCol w:w="2667.6389589232385"/>
            <w:gridCol w:w="2667.6389589232385"/>
          </w:tblGrid>
        </w:tblGridChange>
      </w:tblGrid>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B2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B2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thành phần</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B2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B2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B2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báo </w:t>
            </w:r>
          </w:p>
        </w:tc>
      </w:tr>
      <w:tr>
        <w:trPr>
          <w:cantSplit w:val="0"/>
          <w:trHeight w:val="144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B2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“Xác nhận đơn hàng”</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để xác nhận đơn hàng đặt thành công </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thành công sẽ thông báo “Đơn hàng đã được xác nhận và đang giao hàng.”</w:t>
            </w:r>
          </w:p>
        </w:tc>
      </w:tr>
      <w:tr>
        <w:trPr>
          <w:cantSplit w:val="0"/>
          <w:trHeight w:val="11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B3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“Báo lỗi”</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Nhấp vào sẽ mở ra bảng để điền thông tin </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báo lỗi sẽ thông báo “Báo lỗi thành công.”</w:t>
            </w:r>
          </w:p>
        </w:tc>
      </w:tr>
      <w:tr>
        <w:trPr>
          <w:cantSplit w:val="0"/>
          <w:trHeight w:val="135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B3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“Xóa đơn hàng”</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3C">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xóa các đơn hàng đã bị </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xóa thành công thì hệ thống sẽ báo “Đơn hàng đã được xóa thành công.”</w:t>
            </w:r>
          </w:p>
        </w:tc>
      </w:tr>
      <w:tr>
        <w:trPr>
          <w:cantSplit w:val="0"/>
          <w:trHeight w:val="177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B3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p w:rsidR="00000000" w:rsidDel="00000000" w:rsidP="00000000" w:rsidRDefault="00000000" w:rsidRPr="00000000" w14:paraId="00000B3F">
            <w:pPr>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“Xác nhận”</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để xác nhận báo lỗi</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báo lỗi sẽ thông báo “Báo lỗi thành công.”</w:t>
            </w:r>
          </w:p>
        </w:tc>
      </w:tr>
    </w:tbl>
    <w:p w:rsidR="00000000" w:rsidDel="00000000" w:rsidP="00000000" w:rsidRDefault="00000000" w:rsidRPr="00000000" w14:paraId="00000B4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4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Quy trình hoạt động:</w:t>
      </w:r>
    </w:p>
    <w:p w:rsidR="00000000" w:rsidDel="00000000" w:rsidP="00000000" w:rsidRDefault="00000000" w:rsidRPr="00000000" w14:paraId="00000B46">
      <w:pPr>
        <w:numPr>
          <w:ilvl w:val="0"/>
          <w:numId w:val="16"/>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đơn hàng: admin nhấn xác nhận đơn hàng đã đặt thành công đổi status(trạng thái) từ "pending" sang 'on delivery"</w:t>
      </w:r>
    </w:p>
    <w:p w:rsidR="00000000" w:rsidDel="00000000" w:rsidP="00000000" w:rsidRDefault="00000000" w:rsidRPr="00000000" w14:paraId="00000B47">
      <w:pPr>
        <w:numPr>
          <w:ilvl w:val="0"/>
          <w:numId w:val="16"/>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trong trường hợp có vấn đề phát sinh admin sẽ nhấn vào button báo lỗi sẽ hiển thị bảng báo chi tiết để thông báo cho khách hàng. đổi status(trạng thái) thành “order fails".</w:t>
      </w:r>
    </w:p>
    <w:p w:rsidR="00000000" w:rsidDel="00000000" w:rsidP="00000000" w:rsidRDefault="00000000" w:rsidRPr="00000000" w14:paraId="00000B48">
      <w:pPr>
        <w:numPr>
          <w:ilvl w:val="0"/>
          <w:numId w:val="1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đơn hàng: Khi khách hàng hủy đơn hàng thì sẽ đổi status(trạng thái) sang cancelled. Admin sẽ nhấn vào button "xóa đơn hàng" để xóa đơn hàng đó ra khỏi danh sách </w:t>
      </w:r>
    </w:p>
    <w:p w:rsidR="00000000" w:rsidDel="00000000" w:rsidP="00000000" w:rsidRDefault="00000000" w:rsidRPr="00000000" w14:paraId="00000B4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4A">
      <w:pPr>
        <w:pStyle w:val="Heading3"/>
        <w:rPr>
          <w:rFonts w:ascii="Times New Roman" w:cs="Times New Roman" w:eastAsia="Times New Roman" w:hAnsi="Times New Roman"/>
          <w:b w:val="1"/>
          <w:color w:val="000000"/>
          <w:sz w:val="30"/>
          <w:szCs w:val="30"/>
        </w:rPr>
      </w:pPr>
      <w:bookmarkStart w:colFirst="0" w:colLast="0" w:name="_heading=h.1pxezwc" w:id="28"/>
      <w:bookmarkEnd w:id="28"/>
      <w:r w:rsidDel="00000000" w:rsidR="00000000" w:rsidRPr="00000000">
        <w:rPr>
          <w:rFonts w:ascii="Times New Roman" w:cs="Times New Roman" w:eastAsia="Times New Roman" w:hAnsi="Times New Roman"/>
          <w:b w:val="1"/>
          <w:color w:val="000000"/>
          <w:sz w:val="30"/>
          <w:szCs w:val="30"/>
          <w:rtl w:val="0"/>
        </w:rPr>
        <w:t xml:space="preserve">5.9 Admin voucher</w:t>
      </w:r>
    </w:p>
    <w:p w:rsidR="00000000" w:rsidDel="00000000" w:rsidP="00000000" w:rsidRDefault="00000000" w:rsidRPr="00000000" w14:paraId="00000B4B">
      <w:pPr>
        <w:rPr/>
      </w:pPr>
      <w:r w:rsidDel="00000000" w:rsidR="00000000" w:rsidRPr="00000000">
        <w:rPr>
          <w:rtl w:val="0"/>
        </w:rPr>
      </w:r>
    </w:p>
    <w:p w:rsidR="00000000" w:rsidDel="00000000" w:rsidP="00000000" w:rsidRDefault="00000000" w:rsidRPr="00000000" w14:paraId="00000B4C">
      <w:pPr>
        <w:jc w:val="center"/>
        <w:rPr/>
      </w:pPr>
      <w:r w:rsidDel="00000000" w:rsidR="00000000" w:rsidRPr="00000000">
        <w:rPr/>
        <w:drawing>
          <wp:inline distB="114300" distT="114300" distL="114300" distR="114300">
            <wp:extent cx="4483903" cy="2386013"/>
            <wp:effectExtent b="0" l="0" r="0" t="0"/>
            <wp:docPr id="144"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4483903"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B4D">
      <w:pPr>
        <w:jc w:val="center"/>
        <w:rPr/>
      </w:pPr>
      <w:r w:rsidDel="00000000" w:rsidR="00000000" w:rsidRPr="00000000">
        <w:rPr/>
        <w:drawing>
          <wp:inline distB="114300" distT="114300" distL="114300" distR="114300">
            <wp:extent cx="4586288" cy="2529315"/>
            <wp:effectExtent b="0" l="0" r="0" t="0"/>
            <wp:docPr id="145"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4586288" cy="2529315"/>
                    </a:xfrm>
                    <a:prstGeom prst="rect"/>
                    <a:ln/>
                  </pic:spPr>
                </pic:pic>
              </a:graphicData>
            </a:graphic>
          </wp:inline>
        </w:drawing>
      </w:r>
      <w:r w:rsidDel="00000000" w:rsidR="00000000" w:rsidRPr="00000000">
        <w:rPr>
          <w:rtl w:val="0"/>
        </w:rPr>
      </w:r>
    </w:p>
    <w:p w:rsidR="00000000" w:rsidDel="00000000" w:rsidP="00000000" w:rsidRDefault="00000000" w:rsidRPr="00000000" w14:paraId="00000B4E">
      <w:pPr>
        <w:pBdr>
          <w:top w:space="0" w:sz="0" w:val="nil"/>
          <w:left w:space="0" w:sz="0" w:val="nil"/>
          <w:bottom w:space="0" w:sz="0" w:val="nil"/>
          <w:right w:space="0" w:sz="0" w:val="nil"/>
          <w:between w:space="0" w:sz="0" w:val="nil"/>
        </w:pBd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15: Admin voucher</w:t>
      </w:r>
    </w:p>
    <w:p w:rsidR="00000000" w:rsidDel="00000000" w:rsidP="00000000" w:rsidRDefault="00000000" w:rsidRPr="00000000" w14:paraId="00000B4F">
      <w:pPr>
        <w:pBdr>
          <w:top w:space="0" w:sz="0" w:val="nil"/>
          <w:left w:space="0" w:sz="0" w:val="nil"/>
          <w:bottom w:space="0" w:sz="0" w:val="nil"/>
          <w:right w:space="0" w:sz="0" w:val="nil"/>
          <w:between w:space="0" w:sz="0" w:val="nil"/>
        </w:pBd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4271963" cy="2299196"/>
            <wp:effectExtent b="0" l="0" r="0" t="0"/>
            <wp:docPr id="146"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4271963" cy="2299196"/>
                    </a:xfrm>
                    <a:prstGeom prst="rect"/>
                    <a:ln/>
                  </pic:spPr>
                </pic:pic>
              </a:graphicData>
            </a:graphic>
          </wp:inline>
        </w:drawing>
      </w:r>
      <w:r w:rsidDel="00000000" w:rsidR="00000000" w:rsidRPr="00000000">
        <w:rPr>
          <w:rtl w:val="0"/>
        </w:rPr>
      </w:r>
    </w:p>
    <w:p w:rsidR="00000000" w:rsidDel="00000000" w:rsidP="00000000" w:rsidRDefault="00000000" w:rsidRPr="00000000" w14:paraId="00000B50">
      <w:pPr>
        <w:pBdr>
          <w:top w:space="0" w:sz="0" w:val="nil"/>
          <w:left w:space="0" w:sz="0" w:val="nil"/>
          <w:bottom w:space="0" w:sz="0" w:val="nil"/>
          <w:right w:space="0" w:sz="0" w:val="nil"/>
          <w:between w:space="0" w:sz="0" w:val="nil"/>
        </w:pBd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4281488" cy="1536215"/>
            <wp:effectExtent b="0" l="0" r="0" t="0"/>
            <wp:docPr id="147"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4281488" cy="1536215"/>
                    </a:xfrm>
                    <a:prstGeom prst="rect"/>
                    <a:ln/>
                  </pic:spPr>
                </pic:pic>
              </a:graphicData>
            </a:graphic>
          </wp:inline>
        </w:drawing>
      </w:r>
      <w:r w:rsidDel="00000000" w:rsidR="00000000" w:rsidRPr="00000000">
        <w:rPr>
          <w:rtl w:val="0"/>
        </w:rPr>
      </w:r>
    </w:p>
    <w:p w:rsidR="00000000" w:rsidDel="00000000" w:rsidP="00000000" w:rsidRDefault="00000000" w:rsidRPr="00000000" w14:paraId="00000B51">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16: Admin voucher cho user</w:t>
      </w:r>
    </w:p>
    <w:p w:rsidR="00000000" w:rsidDel="00000000" w:rsidP="00000000" w:rsidRDefault="00000000" w:rsidRPr="00000000" w14:paraId="00000B52">
      <w:pPr>
        <w:jc w:val="left"/>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B53">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4112839" cy="2370689"/>
            <wp:effectExtent b="0" l="0" r="0" t="0"/>
            <wp:docPr id="148"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4112839" cy="2370689"/>
                    </a:xfrm>
                    <a:prstGeom prst="rect"/>
                    <a:ln/>
                  </pic:spPr>
                </pic:pic>
              </a:graphicData>
            </a:graphic>
          </wp:inline>
        </w:drawing>
      </w:r>
      <w:r w:rsidDel="00000000" w:rsidR="00000000" w:rsidRPr="00000000">
        <w:rPr>
          <w:rtl w:val="0"/>
        </w:rPr>
      </w:r>
    </w:p>
    <w:p w:rsidR="00000000" w:rsidDel="00000000" w:rsidP="00000000" w:rsidRDefault="00000000" w:rsidRPr="00000000" w14:paraId="00000B54">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4394396" cy="2314209"/>
            <wp:effectExtent b="0" l="0" r="0" t="0"/>
            <wp:docPr id="149"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4394396" cy="2314209"/>
                    </a:xfrm>
                    <a:prstGeom prst="rect"/>
                    <a:ln/>
                  </pic:spPr>
                </pic:pic>
              </a:graphicData>
            </a:graphic>
          </wp:inline>
        </w:drawing>
      </w:r>
      <w:r w:rsidDel="00000000" w:rsidR="00000000" w:rsidRPr="00000000">
        <w:rPr>
          <w:rtl w:val="0"/>
        </w:rPr>
      </w:r>
    </w:p>
    <w:p w:rsidR="00000000" w:rsidDel="00000000" w:rsidP="00000000" w:rsidRDefault="00000000" w:rsidRPr="00000000" w14:paraId="00000B55">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18: Admin thêm voucher </w:t>
      </w:r>
    </w:p>
    <w:p w:rsidR="00000000" w:rsidDel="00000000" w:rsidP="00000000" w:rsidRDefault="00000000" w:rsidRPr="00000000" w14:paraId="00000B56">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4043363" cy="2337359"/>
            <wp:effectExtent b="0" l="0" r="0" t="0"/>
            <wp:docPr id="172"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4043363" cy="2337359"/>
                    </a:xfrm>
                    <a:prstGeom prst="rect"/>
                    <a:ln/>
                  </pic:spPr>
                </pic:pic>
              </a:graphicData>
            </a:graphic>
          </wp:inline>
        </w:drawing>
      </w:r>
      <w:r w:rsidDel="00000000" w:rsidR="00000000" w:rsidRPr="00000000">
        <w:rPr>
          <w:rtl w:val="0"/>
        </w:rPr>
      </w:r>
    </w:p>
    <w:p w:rsidR="00000000" w:rsidDel="00000000" w:rsidP="00000000" w:rsidRDefault="00000000" w:rsidRPr="00000000" w14:paraId="00000B57">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4471988" cy="1909138"/>
            <wp:effectExtent b="0" l="0" r="0" t="0"/>
            <wp:docPr id="173"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4471988" cy="1909138"/>
                    </a:xfrm>
                    <a:prstGeom prst="rect"/>
                    <a:ln/>
                  </pic:spPr>
                </pic:pic>
              </a:graphicData>
            </a:graphic>
          </wp:inline>
        </w:drawing>
      </w:r>
      <w:r w:rsidDel="00000000" w:rsidR="00000000" w:rsidRPr="00000000">
        <w:rPr>
          <w:rtl w:val="0"/>
        </w:rPr>
      </w:r>
    </w:p>
    <w:p w:rsidR="00000000" w:rsidDel="00000000" w:rsidP="00000000" w:rsidRDefault="00000000" w:rsidRPr="00000000" w14:paraId="00000B58">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19: Admin sửa voucher </w:t>
      </w:r>
      <w:r w:rsidDel="00000000" w:rsidR="00000000" w:rsidRPr="00000000">
        <w:drawing>
          <wp:anchor allowOverlap="1" behindDoc="1" distB="0" distT="0" distL="0" distR="0" hidden="0" layoutInCell="1" locked="0" relativeHeight="0" simplePos="0">
            <wp:simplePos x="0" y="0"/>
            <wp:positionH relativeFrom="column">
              <wp:posOffset>933450</wp:posOffset>
            </wp:positionH>
            <wp:positionV relativeFrom="paragraph">
              <wp:posOffset>381170</wp:posOffset>
            </wp:positionV>
            <wp:extent cx="4403458" cy="1199613"/>
            <wp:effectExtent b="0" l="0" r="0" t="0"/>
            <wp:wrapNone/>
            <wp:docPr id="212" name="image75.png"/>
            <a:graphic>
              <a:graphicData uri="http://schemas.openxmlformats.org/drawingml/2006/picture">
                <pic:pic>
                  <pic:nvPicPr>
                    <pic:cNvPr id="0" name="image75.png"/>
                    <pic:cNvPicPr preferRelativeResize="0"/>
                  </pic:nvPicPr>
                  <pic:blipFill>
                    <a:blip r:embed="rId59"/>
                    <a:srcRect b="0" l="0" r="0" t="0"/>
                    <a:stretch>
                      <a:fillRect/>
                    </a:stretch>
                  </pic:blipFill>
                  <pic:spPr>
                    <a:xfrm>
                      <a:off x="0" y="0"/>
                      <a:ext cx="4403458" cy="1199613"/>
                    </a:xfrm>
                    <a:prstGeom prst="rect"/>
                    <a:ln/>
                  </pic:spPr>
                </pic:pic>
              </a:graphicData>
            </a:graphic>
          </wp:anchor>
        </w:drawing>
      </w:r>
    </w:p>
    <w:p w:rsidR="00000000" w:rsidDel="00000000" w:rsidP="00000000" w:rsidRDefault="00000000" w:rsidRPr="00000000" w14:paraId="00000B59">
      <w:pPr>
        <w:spacing w:after="240" w:lineRule="auto"/>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5A">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5B">
      <w:pPr>
        <w:rPr/>
      </w:pPr>
      <w:r w:rsidDel="00000000" w:rsidR="00000000" w:rsidRPr="00000000">
        <w:rPr>
          <w:rtl w:val="0"/>
        </w:rPr>
      </w:r>
    </w:p>
    <w:p w:rsidR="00000000" w:rsidDel="00000000" w:rsidP="00000000" w:rsidRDefault="00000000" w:rsidRPr="00000000" w14:paraId="00000B5C">
      <w:pPr>
        <w:pStyle w:val="Heading3"/>
        <w:rPr>
          <w:rFonts w:ascii="Times New Roman" w:cs="Times New Roman" w:eastAsia="Times New Roman" w:hAnsi="Times New Roman"/>
          <w:color w:val="000000"/>
          <w:sz w:val="28"/>
          <w:szCs w:val="28"/>
        </w:rPr>
      </w:pPr>
      <w:bookmarkStart w:colFirst="0" w:colLast="0" w:name="_heading=h.49x2ik5" w:id="29"/>
      <w:bookmarkEnd w:id="29"/>
      <w:r w:rsidDel="00000000" w:rsidR="00000000" w:rsidRPr="00000000">
        <w:rPr>
          <w:rtl w:val="0"/>
        </w:rPr>
      </w:r>
    </w:p>
    <w:p w:rsidR="00000000" w:rsidDel="00000000" w:rsidP="00000000" w:rsidRDefault="00000000" w:rsidRPr="00000000" w14:paraId="00000B5D">
      <w:pPr>
        <w:jc w:val="center"/>
        <w:rPr>
          <w:sz w:val="18"/>
          <w:szCs w:val="18"/>
        </w:rPr>
      </w:pPr>
      <w:r w:rsidDel="00000000" w:rsidR="00000000" w:rsidRPr="00000000">
        <w:rPr>
          <w:rFonts w:ascii="Times New Roman" w:cs="Times New Roman" w:eastAsia="Times New Roman" w:hAnsi="Times New Roman"/>
          <w:i w:val="1"/>
          <w:sz w:val="28"/>
          <w:szCs w:val="28"/>
          <w:rtl w:val="0"/>
        </w:rPr>
        <w:t xml:space="preserve">Hình 19: Admin sửa voucher </w:t>
      </w:r>
      <w:r w:rsidDel="00000000" w:rsidR="00000000" w:rsidRPr="00000000">
        <w:rPr>
          <w:rtl w:val="0"/>
        </w:rPr>
      </w:r>
    </w:p>
    <w:p w:rsidR="00000000" w:rsidDel="00000000" w:rsidP="00000000" w:rsidRDefault="00000000" w:rsidRPr="00000000" w14:paraId="00000B5E">
      <w:pPr>
        <w:spacing w:after="240" w:before="24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Chú ý !</w:t>
      </w:r>
    </w:p>
    <w:p w:rsidR="00000000" w:rsidDel="00000000" w:rsidP="00000000" w:rsidRDefault="00000000" w:rsidRPr="00000000" w14:paraId="00000B5F">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Hiển thị voucher bên car</w:t>
      </w:r>
    </w:p>
    <w:p w:rsidR="00000000" w:rsidDel="00000000" w:rsidP="00000000" w:rsidRDefault="00000000" w:rsidRPr="00000000" w14:paraId="00000B6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gờm  có</w:t>
      </w:r>
    </w:p>
    <w:p w:rsidR="00000000" w:rsidDel="00000000" w:rsidP="00000000" w:rsidRDefault="00000000" w:rsidRPr="00000000" w14:paraId="00000B61">
      <w:pPr>
        <w:spacing w:after="240" w:before="240" w:lineRule="auto"/>
        <w:ind w:left="360" w:firstLine="0"/>
        <w:rPr>
          <w:rFonts w:ascii="Times New Roman" w:cs="Times New Roman" w:eastAsia="Times New Roman" w:hAnsi="Times New Roman"/>
          <w:sz w:val="26"/>
          <w:szCs w:val="26"/>
        </w:rPr>
      </w:pP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Tất cả hiển thị là nếu voucher thì dùng hiển thị, nếu hết hạn sẽ hiển thị hết hạn và ko bấm vào được , cuối cùng là chưa tới ngày dùng thì cũng sẽ không dùng được.</w:t>
      </w:r>
    </w:p>
    <w:p w:rsidR="00000000" w:rsidDel="00000000" w:rsidP="00000000" w:rsidRDefault="00000000" w:rsidRPr="00000000" w14:paraId="00000B62">
      <w:pPr>
        <w:spacing w:after="240" w:before="240" w:lineRule="auto"/>
        <w:ind w:left="360" w:firstLine="0"/>
        <w:rPr>
          <w:rFonts w:ascii="Times New Roman" w:cs="Times New Roman" w:eastAsia="Times New Roman" w:hAnsi="Times New Roman"/>
          <w:sz w:val="26"/>
          <w:szCs w:val="26"/>
        </w:rPr>
      </w:pP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Hiển thị voucher bên trang Admin Voucher lấy từ database</w:t>
      </w:r>
    </w:p>
    <w:p w:rsidR="00000000" w:rsidDel="00000000" w:rsidP="00000000" w:rsidRDefault="00000000" w:rsidRPr="00000000" w14:paraId="00000B63">
      <w:pPr>
        <w:spacing w:after="240" w:before="240" w:lineRule="auto"/>
        <w:ind w:left="360" w:firstLine="0"/>
        <w:rPr>
          <w:rFonts w:ascii="Times New Roman" w:cs="Times New Roman" w:eastAsia="Times New Roman" w:hAnsi="Times New Roman"/>
          <w:sz w:val="26"/>
          <w:szCs w:val="26"/>
        </w:rPr>
      </w:pP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Bào gồm tất cả các voucher đang dùng đã tạo ra.</w:t>
      </w:r>
    </w:p>
    <w:p w:rsidR="00000000" w:rsidDel="00000000" w:rsidP="00000000" w:rsidRDefault="00000000" w:rsidRPr="00000000" w14:paraId="00000B64">
      <w:pPr>
        <w:spacing w:after="240" w:before="240" w:lineRule="auto"/>
        <w:ind w:left="360" w:firstLine="0"/>
        <w:rPr>
          <w:rFonts w:ascii="Times New Roman" w:cs="Times New Roman" w:eastAsia="Times New Roman" w:hAnsi="Times New Roman"/>
          <w:sz w:val="26"/>
          <w:szCs w:val="26"/>
        </w:rPr>
      </w:pP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Hiển thị trạng thái hoạt động</w:t>
      </w:r>
    </w:p>
    <w:p w:rsidR="00000000" w:rsidDel="00000000" w:rsidP="00000000" w:rsidRDefault="00000000" w:rsidRPr="00000000" w14:paraId="00000B6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Gồm</w:t>
      </w:r>
    </w:p>
    <w:p w:rsidR="00000000" w:rsidDel="00000000" w:rsidP="00000000" w:rsidRDefault="00000000" w:rsidRPr="00000000" w14:paraId="00000B66">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Tạo</w:t>
      </w:r>
    </w:p>
    <w:p w:rsidR="00000000" w:rsidDel="00000000" w:rsidP="00000000" w:rsidRDefault="00000000" w:rsidRPr="00000000" w14:paraId="00000B67">
      <w:pPr>
        <w:spacing w:after="240" w:before="240" w:lineRule="auto"/>
        <w:ind w:left="360" w:firstLine="0"/>
        <w:rPr>
          <w:rFonts w:ascii="Times New Roman" w:cs="Times New Roman" w:eastAsia="Times New Roman" w:hAnsi="Times New Roman"/>
          <w:sz w:val="26"/>
          <w:szCs w:val="26"/>
        </w:rPr>
      </w:pP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Khi tạo có 2 lựa cho tất cả và chọn 1 user để cho riêng lấy từa id hiển thị tên user trên database</w:t>
      </w:r>
    </w:p>
    <w:p w:rsidR="00000000" w:rsidDel="00000000" w:rsidP="00000000" w:rsidRDefault="00000000" w:rsidRPr="00000000" w14:paraId="00000B68">
      <w:pPr>
        <w:spacing w:after="240" w:before="240" w:lineRule="auto"/>
        <w:ind w:left="360" w:firstLine="0"/>
        <w:rPr>
          <w:rFonts w:ascii="Times New Roman" w:cs="Times New Roman" w:eastAsia="Times New Roman" w:hAnsi="Times New Roman"/>
          <w:sz w:val="26"/>
          <w:szCs w:val="26"/>
        </w:rPr>
      </w:pP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Tên nhập 100 ký tự</w:t>
      </w:r>
    </w:p>
    <w:p w:rsidR="00000000" w:rsidDel="00000000" w:rsidP="00000000" w:rsidRDefault="00000000" w:rsidRPr="00000000" w14:paraId="00000B69">
      <w:pPr>
        <w:spacing w:after="240" w:before="240" w:lineRule="auto"/>
        <w:ind w:left="360" w:firstLine="0"/>
        <w:rPr>
          <w:rFonts w:ascii="Times New Roman" w:cs="Times New Roman" w:eastAsia="Times New Roman" w:hAnsi="Times New Roman"/>
          <w:sz w:val="26"/>
          <w:szCs w:val="26"/>
        </w:rPr>
      </w:pP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Mô tả nhập giới hạn 255 ko nhập cũng không sao</w:t>
      </w:r>
    </w:p>
    <w:p w:rsidR="00000000" w:rsidDel="00000000" w:rsidP="00000000" w:rsidRDefault="00000000" w:rsidRPr="00000000" w14:paraId="00000B6A">
      <w:pPr>
        <w:spacing w:after="240" w:before="240" w:lineRule="auto"/>
        <w:ind w:left="360" w:firstLine="0"/>
        <w:rPr>
          <w:rFonts w:ascii="Times New Roman" w:cs="Times New Roman" w:eastAsia="Times New Roman" w:hAnsi="Times New Roman"/>
          <w:sz w:val="26"/>
          <w:szCs w:val="26"/>
        </w:rPr>
      </w:pP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Giảm giá đã ràng buộc chắc chắn chỉ 1 – 100 nhập bất kỳ j cũng ko đc</w:t>
      </w:r>
    </w:p>
    <w:p w:rsidR="00000000" w:rsidDel="00000000" w:rsidP="00000000" w:rsidRDefault="00000000" w:rsidRPr="00000000" w14:paraId="00000B6B">
      <w:pPr>
        <w:spacing w:after="240" w:before="240" w:lineRule="auto"/>
        <w:ind w:left="360" w:firstLine="0"/>
        <w:rPr>
          <w:rFonts w:ascii="Times New Roman" w:cs="Times New Roman" w:eastAsia="Times New Roman" w:hAnsi="Times New Roman"/>
          <w:sz w:val="26"/>
          <w:szCs w:val="26"/>
        </w:rPr>
      </w:pP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Ngày bắt đầu không được chọn sau ngày hiện tại</w:t>
      </w:r>
    </w:p>
    <w:p w:rsidR="00000000" w:rsidDel="00000000" w:rsidP="00000000" w:rsidRDefault="00000000" w:rsidRPr="00000000" w14:paraId="00000B6C">
      <w:pPr>
        <w:spacing w:after="240" w:before="240" w:lineRule="auto"/>
        <w:ind w:left="360" w:firstLine="0"/>
        <w:rPr>
          <w:rFonts w:ascii="Times New Roman" w:cs="Times New Roman" w:eastAsia="Times New Roman" w:hAnsi="Times New Roman"/>
          <w:sz w:val="26"/>
          <w:szCs w:val="26"/>
        </w:rPr>
      </w:pP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Ngày kết thúc không được sau ngày bắt đầu</w:t>
      </w:r>
    </w:p>
    <w:p w:rsidR="00000000" w:rsidDel="00000000" w:rsidP="00000000" w:rsidRDefault="00000000" w:rsidRPr="00000000" w14:paraId="00000B6D">
      <w:pPr>
        <w:spacing w:after="240" w:before="240" w:lineRule="auto"/>
        <w:ind w:left="360" w:firstLine="0"/>
        <w:rPr>
          <w:rFonts w:ascii="Times New Roman" w:cs="Times New Roman" w:eastAsia="Times New Roman" w:hAnsi="Times New Roman"/>
          <w:sz w:val="26"/>
          <w:szCs w:val="26"/>
        </w:rPr>
      </w:pP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Đã mã hóa id : khi thêm hoặc xóa thì sẽ thông báo ko tìm thấy id</w:t>
      </w:r>
    </w:p>
    <w:p w:rsidR="00000000" w:rsidDel="00000000" w:rsidP="00000000" w:rsidRDefault="00000000" w:rsidRPr="00000000" w14:paraId="00000B6E">
      <w:pPr>
        <w:spacing w:after="240" w:before="240" w:lineRule="auto"/>
        <w:ind w:left="360" w:firstLine="0"/>
        <w:rPr>
          <w:rFonts w:ascii="Times New Roman" w:cs="Times New Roman" w:eastAsia="Times New Roman" w:hAnsi="Times New Roman"/>
          <w:sz w:val="26"/>
          <w:szCs w:val="26"/>
        </w:rPr>
      </w:pP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Tạo 2 tab 1 bến xóa rồi 1 bên bấm để sửa sẽ hiển thị “ Không thể truy cập voucher này.  ”</w:t>
      </w:r>
    </w:p>
    <w:p w:rsidR="00000000" w:rsidDel="00000000" w:rsidP="00000000" w:rsidRDefault="00000000" w:rsidRPr="00000000" w14:paraId="00000B6F">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w:t>
      </w:r>
    </w:p>
    <w:p w:rsidR="00000000" w:rsidDel="00000000" w:rsidP="00000000" w:rsidRDefault="00000000" w:rsidRPr="00000000" w14:paraId="00000B70">
      <w:pPr>
        <w:spacing w:after="240" w:before="240" w:lineRule="auto"/>
        <w:ind w:left="360" w:firstLine="0"/>
        <w:rPr>
          <w:rFonts w:ascii="Times New Roman" w:cs="Times New Roman" w:eastAsia="Times New Roman" w:hAnsi="Times New Roman"/>
          <w:sz w:val="26"/>
          <w:szCs w:val="26"/>
        </w:rPr>
      </w:pP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Mô tả nhập giới hạn 255 ko nhập cũng không sao</w:t>
      </w:r>
    </w:p>
    <w:p w:rsidR="00000000" w:rsidDel="00000000" w:rsidP="00000000" w:rsidRDefault="00000000" w:rsidRPr="00000000" w14:paraId="00000B71">
      <w:pPr>
        <w:spacing w:after="240" w:before="240" w:lineRule="auto"/>
        <w:ind w:left="360" w:firstLine="0"/>
        <w:rPr>
          <w:rFonts w:ascii="Times New Roman" w:cs="Times New Roman" w:eastAsia="Times New Roman" w:hAnsi="Times New Roman"/>
          <w:sz w:val="26"/>
          <w:szCs w:val="26"/>
        </w:rPr>
      </w:pP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Giảm giá đã ràng buộc chắc chắn chỉ 1 – 100 nhập bất kỳ j cũng ko đc</w:t>
      </w:r>
    </w:p>
    <w:p w:rsidR="00000000" w:rsidDel="00000000" w:rsidP="00000000" w:rsidRDefault="00000000" w:rsidRPr="00000000" w14:paraId="00000B72">
      <w:pPr>
        <w:spacing w:after="240" w:before="240" w:lineRule="auto"/>
        <w:ind w:left="360" w:firstLine="0"/>
        <w:rPr>
          <w:rFonts w:ascii="Times New Roman" w:cs="Times New Roman" w:eastAsia="Times New Roman" w:hAnsi="Times New Roman"/>
          <w:sz w:val="26"/>
          <w:szCs w:val="26"/>
        </w:rPr>
      </w:pP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Ngày bắt đầu không được chọn sau ngày hiện tại</w:t>
      </w:r>
    </w:p>
    <w:p w:rsidR="00000000" w:rsidDel="00000000" w:rsidP="00000000" w:rsidRDefault="00000000" w:rsidRPr="00000000" w14:paraId="00000B73">
      <w:pPr>
        <w:spacing w:after="240" w:before="240" w:lineRule="auto"/>
        <w:ind w:left="360" w:firstLine="0"/>
        <w:rPr>
          <w:rFonts w:ascii="Times New Roman" w:cs="Times New Roman" w:eastAsia="Times New Roman" w:hAnsi="Times New Roman"/>
          <w:sz w:val="26"/>
          <w:szCs w:val="26"/>
        </w:rPr>
      </w:pP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Ngày kết thúc không được sau ngày bắt đầu</w:t>
      </w:r>
    </w:p>
    <w:p w:rsidR="00000000" w:rsidDel="00000000" w:rsidP="00000000" w:rsidRDefault="00000000" w:rsidRPr="00000000" w14:paraId="00000B74">
      <w:pPr>
        <w:spacing w:after="240" w:before="240" w:lineRule="auto"/>
        <w:ind w:left="360" w:firstLine="0"/>
        <w:rPr>
          <w:rFonts w:ascii="Times New Roman" w:cs="Times New Roman" w:eastAsia="Times New Roman" w:hAnsi="Times New Roman"/>
          <w:sz w:val="26"/>
          <w:szCs w:val="26"/>
        </w:rPr>
      </w:pP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Đã mã hóa id : khi thêm hoặc xóa thì sẽ thông báo ko tìm thấy id</w:t>
      </w:r>
    </w:p>
    <w:p w:rsidR="00000000" w:rsidDel="00000000" w:rsidP="00000000" w:rsidRDefault="00000000" w:rsidRPr="00000000" w14:paraId="00000B75">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Xóa</w:t>
      </w:r>
    </w:p>
    <w:p w:rsidR="00000000" w:rsidDel="00000000" w:rsidP="00000000" w:rsidRDefault="00000000" w:rsidRPr="00000000" w14:paraId="00000B76">
      <w:pPr>
        <w:spacing w:after="240" w:before="240" w:lineRule="auto"/>
        <w:ind w:left="360" w:firstLine="0"/>
        <w:rPr>
          <w:rFonts w:ascii="Times New Roman" w:cs="Times New Roman" w:eastAsia="Times New Roman" w:hAnsi="Times New Roman"/>
          <w:sz w:val="26"/>
          <w:szCs w:val="26"/>
        </w:rPr>
      </w:pP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Hiển thị model hỏi bạn có muốn xóa không. Nếu ok thì sẽ xóa</w:t>
      </w:r>
    </w:p>
    <w:p w:rsidR="00000000" w:rsidDel="00000000" w:rsidP="00000000" w:rsidRDefault="00000000" w:rsidRPr="00000000" w14:paraId="00000B7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7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79">
      <w:pPr>
        <w:rPr/>
      </w:pPr>
      <w:r w:rsidDel="00000000" w:rsidR="00000000" w:rsidRPr="00000000">
        <w:rPr>
          <w:rtl w:val="0"/>
        </w:rPr>
      </w:r>
    </w:p>
    <w:p w:rsidR="00000000" w:rsidDel="00000000" w:rsidP="00000000" w:rsidRDefault="00000000" w:rsidRPr="00000000" w14:paraId="00000B7A">
      <w:pPr>
        <w:pStyle w:val="Heading3"/>
        <w:spacing w:after="240" w:before="240" w:lineRule="auto"/>
        <w:ind w:firstLine="720"/>
        <w:rPr>
          <w:rFonts w:ascii="Times New Roman" w:cs="Times New Roman" w:eastAsia="Times New Roman" w:hAnsi="Times New Roman"/>
          <w:color w:val="000000"/>
          <w:sz w:val="26"/>
          <w:szCs w:val="26"/>
        </w:rPr>
      </w:pPr>
      <w:bookmarkStart w:colFirst="0" w:colLast="0" w:name="_heading=h.2p2csry" w:id="30"/>
      <w:bookmarkEnd w:id="30"/>
      <w:r w:rsidDel="00000000" w:rsidR="00000000" w:rsidRPr="00000000">
        <w:rPr>
          <w:rFonts w:ascii="Times New Roman" w:cs="Times New Roman" w:eastAsia="Times New Roman" w:hAnsi="Times New Roman"/>
          <w:color w:val="000000"/>
          <w:sz w:val="26"/>
          <w:szCs w:val="26"/>
          <w:rtl w:val="0"/>
        </w:rPr>
        <w:t xml:space="preserve">5.10 Quản lý user (CRUD USER)</w:t>
      </w:r>
    </w:p>
    <w:p w:rsidR="00000000" w:rsidDel="00000000" w:rsidP="00000000" w:rsidRDefault="00000000" w:rsidRPr="00000000" w14:paraId="00000B7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quản lý khách hàng</w:t>
      </w:r>
    </w:p>
    <w:p w:rsidR="00000000" w:rsidDel="00000000" w:rsidP="00000000" w:rsidRDefault="00000000" w:rsidRPr="00000000" w14:paraId="00000B7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91113" cy="2706239"/>
            <wp:effectExtent b="0" l="0" r="0" t="0"/>
            <wp:docPr id="174"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5091113" cy="2706239"/>
                    </a:xfrm>
                    <a:prstGeom prst="rect"/>
                    <a:ln/>
                  </pic:spPr>
                </pic:pic>
              </a:graphicData>
            </a:graphic>
          </wp:inline>
        </w:drawing>
      </w:r>
      <w:r w:rsidDel="00000000" w:rsidR="00000000" w:rsidRPr="00000000">
        <w:rPr>
          <w:rtl w:val="0"/>
        </w:rPr>
      </w:r>
    </w:p>
    <w:p w:rsidR="00000000" w:rsidDel="00000000" w:rsidP="00000000" w:rsidRDefault="00000000" w:rsidRPr="00000000" w14:paraId="00000B7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72013" cy="1746222"/>
            <wp:effectExtent b="0" l="0" r="0" t="0"/>
            <wp:docPr id="175"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4672013" cy="1746222"/>
                    </a:xfrm>
                    <a:prstGeom prst="rect"/>
                    <a:ln/>
                  </pic:spPr>
                </pic:pic>
              </a:graphicData>
            </a:graphic>
          </wp:inline>
        </w:drawing>
      </w:r>
      <w:r w:rsidDel="00000000" w:rsidR="00000000" w:rsidRPr="00000000">
        <w:rPr>
          <w:rtl w:val="0"/>
        </w:rPr>
      </w:r>
    </w:p>
    <w:p w:rsidR="00000000" w:rsidDel="00000000" w:rsidP="00000000" w:rsidRDefault="00000000" w:rsidRPr="00000000" w14:paraId="00000B7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53868" cy="2729073"/>
            <wp:effectExtent b="0" l="0" r="0" t="0"/>
            <wp:docPr id="176" name="image45.png"/>
            <a:graphic>
              <a:graphicData uri="http://schemas.openxmlformats.org/drawingml/2006/picture">
                <pic:pic>
                  <pic:nvPicPr>
                    <pic:cNvPr id="0" name="image45.png"/>
                    <pic:cNvPicPr preferRelativeResize="0"/>
                  </pic:nvPicPr>
                  <pic:blipFill>
                    <a:blip r:embed="rId62"/>
                    <a:srcRect b="0" l="0" r="0" t="0"/>
                    <a:stretch>
                      <a:fillRect/>
                    </a:stretch>
                  </pic:blipFill>
                  <pic:spPr>
                    <a:xfrm>
                      <a:off x="0" y="0"/>
                      <a:ext cx="4753868" cy="2729073"/>
                    </a:xfrm>
                    <a:prstGeom prst="rect"/>
                    <a:ln/>
                  </pic:spPr>
                </pic:pic>
              </a:graphicData>
            </a:graphic>
          </wp:inline>
        </w:drawing>
      </w:r>
      <w:r w:rsidDel="00000000" w:rsidR="00000000" w:rsidRPr="00000000">
        <w:rPr>
          <w:rtl w:val="0"/>
        </w:rPr>
      </w:r>
    </w:p>
    <w:p w:rsidR="00000000" w:rsidDel="00000000" w:rsidP="00000000" w:rsidRDefault="00000000" w:rsidRPr="00000000" w14:paraId="00000B7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8"/>
          <w:szCs w:val="28"/>
          <w:rtl w:val="0"/>
        </w:rPr>
        <w:t xml:space="preserve">Hình 19.1: Hình quản lý user</w:t>
      </w:r>
      <w:r w:rsidDel="00000000" w:rsidR="00000000" w:rsidRPr="00000000">
        <w:rPr>
          <w:rtl w:val="0"/>
        </w:rPr>
      </w:r>
    </w:p>
    <w:p w:rsidR="00000000" w:rsidDel="00000000" w:rsidP="00000000" w:rsidRDefault="00000000" w:rsidRPr="00000000" w14:paraId="00000B8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năng của trang:</w:t>
      </w:r>
    </w:p>
    <w:p w:rsidR="00000000" w:rsidDel="00000000" w:rsidP="00000000" w:rsidRDefault="00000000" w:rsidRPr="00000000" w14:paraId="00000B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index: Hiển thị danh sách người dùng với tìm kiếm và phân trang.</w:t>
      </w:r>
    </w:p>
    <w:p w:rsidR="00000000" w:rsidDel="00000000" w:rsidP="00000000" w:rsidRDefault="00000000" w:rsidRPr="00000000" w14:paraId="00000B8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Trả về thông tin chi tiết của một người dùng.</w:t>
      </w:r>
    </w:p>
    <w:p w:rsidR="00000000" w:rsidDel="00000000" w:rsidP="00000000" w:rsidRDefault="00000000" w:rsidRPr="00000000" w14:paraId="00000B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và store: Hiển thị form và xử lý logic thêm mới người dùng.</w:t>
      </w:r>
    </w:p>
    <w:p w:rsidR="00000000" w:rsidDel="00000000" w:rsidP="00000000" w:rsidRDefault="00000000" w:rsidRPr="00000000" w14:paraId="00000B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edit và update: Hiển thị form và xử lý logic chỉnh sửa người dùng.</w:t>
      </w:r>
    </w:p>
    <w:p w:rsidR="00000000" w:rsidDel="00000000" w:rsidP="00000000" w:rsidRDefault="00000000" w:rsidRPr="00000000" w14:paraId="00000B8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destroy: Xóa người dùng khỏi hệ thống.</w:t>
      </w:r>
    </w:p>
    <w:p w:rsidR="00000000" w:rsidDel="00000000" w:rsidP="00000000" w:rsidRDefault="00000000" w:rsidRPr="00000000" w14:paraId="00000B8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toggleStatus: Kích hoạt hoặc khóa tài khoản.</w:t>
      </w:r>
    </w:p>
    <w:p w:rsidR="00000000" w:rsidDel="00000000" w:rsidP="00000000" w:rsidRDefault="00000000" w:rsidRPr="00000000" w14:paraId="00000B87">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thu thập dữ liệu và báo cáo thông tin chiết về tài khoản khách hàng </w:t>
      </w:r>
    </w:p>
    <w:p w:rsidR="00000000" w:rsidDel="00000000" w:rsidP="00000000" w:rsidRDefault="00000000" w:rsidRPr="00000000" w14:paraId="00000B8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Thức Hoạt Động:</w:t>
      </w:r>
    </w:p>
    <w:p w:rsidR="00000000" w:rsidDel="00000000" w:rsidP="00000000" w:rsidRDefault="00000000" w:rsidRPr="00000000" w14:paraId="00000B8A">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Đầu vào</w:t>
      </w:r>
      <w:r w:rsidDel="00000000" w:rsidR="00000000" w:rsidRPr="00000000">
        <w:rPr>
          <w:rFonts w:ascii="Times New Roman" w:cs="Times New Roman" w:eastAsia="Times New Roman" w:hAnsi="Times New Roman"/>
          <w:sz w:val="26"/>
          <w:szCs w:val="26"/>
          <w:rtl w:val="0"/>
        </w:rPr>
        <w:t xml:space="preserve">: Hệ thống sẽ thu thập dữ liệu của tài khoản khách hàng từ database</w:t>
      </w:r>
    </w:p>
    <w:p w:rsidR="00000000" w:rsidDel="00000000" w:rsidP="00000000" w:rsidRDefault="00000000" w:rsidRPr="00000000" w14:paraId="00000B8B">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Thực hiện</w:t>
      </w:r>
      <w:r w:rsidDel="00000000" w:rsidR="00000000" w:rsidRPr="00000000">
        <w:rPr>
          <w:rFonts w:ascii="Times New Roman" w:cs="Times New Roman" w:eastAsia="Times New Roman" w:hAnsi="Times New Roman"/>
          <w:sz w:val="26"/>
          <w:szCs w:val="26"/>
          <w:rtl w:val="0"/>
        </w:rPr>
        <w:t xml:space="preserve">: Khi một tài khoản được tạo thành công hệ thống sẽ tự động cập nhật dữ liệu của tài khoản đó truyền vào cho trang quản lý tài khoản. Admin có thể “khóa” hoặc cho tài khoản đó “hoạt động” và cũng có thể sửa xóa tài khoản khách hàng </w:t>
      </w:r>
    </w:p>
    <w:p w:rsidR="00000000" w:rsidDel="00000000" w:rsidP="00000000" w:rsidRDefault="00000000" w:rsidRPr="00000000" w14:paraId="00000B8C">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Đầu ra</w:t>
      </w:r>
      <w:r w:rsidDel="00000000" w:rsidR="00000000" w:rsidRPr="00000000">
        <w:rPr>
          <w:rFonts w:ascii="Times New Roman" w:cs="Times New Roman" w:eastAsia="Times New Roman" w:hAnsi="Times New Roman"/>
          <w:sz w:val="26"/>
          <w:szCs w:val="26"/>
          <w:rtl w:val="0"/>
        </w:rPr>
        <w:t xml:space="preserve">: Hệ thống hiển thị thông tin chi tiết của tài khoản khách hàng </w:t>
      </w:r>
    </w:p>
    <w:sdt>
      <w:sdtPr>
        <w:tag w:val="goog_rdk_104"/>
      </w:sdtPr>
      <w:sdtContent>
        <w:p w:rsidR="00000000" w:rsidDel="00000000" w:rsidP="00000000" w:rsidRDefault="00000000" w:rsidRPr="00000000" w14:paraId="00000B8D">
          <w:pPr>
            <w:rPr>
              <w:ins w:author="Thuận Lê Chí" w:id="27" w:date="2024-11-11T09:03:27Z"/>
              <w:rFonts w:ascii="Times New Roman" w:cs="Times New Roman" w:eastAsia="Times New Roman" w:hAnsi="Times New Roman"/>
              <w:sz w:val="26"/>
              <w:szCs w:val="26"/>
            </w:rPr>
          </w:pPr>
          <w:sdt>
            <w:sdtPr>
              <w:tag w:val="goog_rdk_103"/>
            </w:sdtPr>
            <w:sdtContent>
              <w:ins w:author="Thuận Lê Chí" w:id="27" w:date="2024-11-11T09:03:27Z">
                <w:r w:rsidDel="00000000" w:rsidR="00000000" w:rsidRPr="00000000">
                  <w:br w:type="page"/>
                </w:r>
                <w:r w:rsidDel="00000000" w:rsidR="00000000" w:rsidRPr="00000000">
                  <w:rPr>
                    <w:rtl w:val="0"/>
                  </w:rPr>
                </w:r>
              </w:ins>
            </w:sdtContent>
          </w:sdt>
        </w:p>
      </w:sdtContent>
    </w:sdt>
    <w:p w:rsidR="00000000" w:rsidDel="00000000" w:rsidP="00000000" w:rsidRDefault="00000000" w:rsidRPr="00000000" w14:paraId="00000B8E">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Quản Lý User</w:t>
      </w:r>
    </w:p>
    <w:tbl>
      <w:tblPr>
        <w:tblStyle w:val="Table48"/>
        <w:tblW w:w="6855.0" w:type="dxa"/>
        <w:jc w:val="left"/>
        <w:tblInd w:w="14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085"/>
        <w:gridCol w:w="1470"/>
        <w:gridCol w:w="2475"/>
        <w:tblGridChange w:id="0">
          <w:tblGrid>
            <w:gridCol w:w="825"/>
            <w:gridCol w:w="2085"/>
            <w:gridCol w:w="1470"/>
            <w:gridCol w:w="2475"/>
          </w:tblGrid>
        </w:tblGridChange>
      </w:tblGrid>
      <w:tr>
        <w:trPr>
          <w:cantSplit w:val="0"/>
          <w:trHeight w:val="780" w:hRule="atLeast"/>
          <w:tblHeader w:val="0"/>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8F">
            <w:pPr>
              <w:spacing w:after="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4" w:val="single"/>
              <w:left w:color="000000" w:space="0" w:sz="0" w:val="nil"/>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90">
            <w:pPr>
              <w:spacing w:after="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thành phần</w:t>
            </w:r>
          </w:p>
        </w:tc>
        <w:tc>
          <w:tcPr>
            <w:tcBorders>
              <w:top w:color="000000" w:space="0" w:sz="4" w:val="single"/>
              <w:left w:color="000000" w:space="0" w:sz="0" w:val="nil"/>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91">
            <w:pPr>
              <w:spacing w:after="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tcBorders>
              <w:top w:color="000000" w:space="0" w:sz="4" w:val="single"/>
              <w:left w:color="000000" w:space="0" w:sz="0" w:val="nil"/>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92">
            <w:pPr>
              <w:spacing w:after="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1110" w:hRule="atLeast"/>
          <w:tblHeader w:val="0"/>
        </w:trPr>
        <w:tc>
          <w:tcPr>
            <w:tcBorders>
              <w:top w:color="000000" w:space="0" w:sz="0" w:val="nil"/>
              <w:left w:color="000000" w:space="0" w:sz="4" w:val="single"/>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93">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94">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w:t>
            </w:r>
          </w:p>
        </w:tc>
        <w:tc>
          <w:tcPr>
            <w:tcBorders>
              <w:top w:color="000000" w:space="0" w:sz="0" w:val="nil"/>
              <w:left w:color="000000" w:space="0" w:sz="0" w:val="nil"/>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95">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96">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Ấn vào nút “Tạo mới” để mở modal thêm mới cho người dùng</w:t>
            </w:r>
          </w:p>
        </w:tc>
      </w:tr>
      <w:tr>
        <w:trPr>
          <w:cantSplit w:val="0"/>
          <w:trHeight w:val="4080" w:hRule="atLeast"/>
          <w:tblHeader w:val="0"/>
        </w:trPr>
        <w:tc>
          <w:tcPr>
            <w:tcBorders>
              <w:top w:color="000000" w:space="0" w:sz="0" w:val="nil"/>
              <w:left w:color="000000" w:space="0" w:sz="4" w:val="single"/>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97">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98">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thông tin người dùng</w:t>
            </w:r>
          </w:p>
        </w:tc>
        <w:tc>
          <w:tcPr>
            <w:tcBorders>
              <w:top w:color="000000" w:space="0" w:sz="0" w:val="nil"/>
              <w:left w:color="000000" w:space="0" w:sz="0" w:val="nil"/>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99">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w:t>
            </w:r>
          </w:p>
        </w:tc>
        <w:tc>
          <w:tcPr>
            <w:tcBorders>
              <w:top w:color="000000" w:space="0" w:sz="0" w:val="nil"/>
              <w:left w:color="000000" w:space="0" w:sz="0" w:val="nil"/>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9A">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lấy dữ liệu từ bảng users trong CSDL những thông tin về id, avatar, username, email, role, status, created_at.</w:t>
            </w:r>
          </w:p>
          <w:p w:rsidR="00000000" w:rsidDel="00000000" w:rsidP="00000000" w:rsidRDefault="00000000" w:rsidRPr="00000000" w14:paraId="00000B9B">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bản ghi được sắp xếp theo thứ tự mặc định là tăng dần theo id</w:t>
            </w:r>
          </w:p>
          <w:p w:rsidR="00000000" w:rsidDel="00000000" w:rsidP="00000000" w:rsidRDefault="00000000" w:rsidRPr="00000000" w14:paraId="00000B9C">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Số lượng bản ghi được hiển thị cho mỗi trang là 10 và được phân trang tránh việc load tất cả dữ liệu.</w:t>
            </w:r>
          </w:p>
        </w:tc>
      </w:tr>
      <w:tr>
        <w:trPr>
          <w:cantSplit w:val="0"/>
          <w:trHeight w:val="1110" w:hRule="atLeast"/>
          <w:tblHeader w:val="0"/>
        </w:trPr>
        <w:tc>
          <w:tcPr>
            <w:tcBorders>
              <w:top w:color="000000" w:space="0" w:sz="0" w:val="nil"/>
              <w:left w:color="000000" w:space="0" w:sz="4" w:val="single"/>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9D">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9E">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Cột id với tiêu đề “id”  </w:t>
            </w:r>
          </w:p>
        </w:tc>
        <w:tc>
          <w:tcPr>
            <w:tcBorders>
              <w:top w:color="000000" w:space="0" w:sz="0" w:val="nil"/>
              <w:left w:color="000000" w:space="0" w:sz="0" w:val="nil"/>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9F">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Column</w:t>
            </w:r>
          </w:p>
        </w:tc>
        <w:tc>
          <w:tcPr>
            <w:tcBorders>
              <w:top w:color="000000" w:space="0" w:sz="0" w:val="nil"/>
              <w:left w:color="000000" w:space="0" w:sz="0" w:val="nil"/>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A0">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id của người dùng</w:t>
            </w:r>
          </w:p>
          <w:p w:rsidR="00000000" w:rsidDel="00000000" w:rsidP="00000000" w:rsidRDefault="00000000" w:rsidRPr="00000000" w14:paraId="00000BA1">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1440" w:hRule="atLeast"/>
          <w:tblHeader w:val="0"/>
        </w:trPr>
        <w:tc>
          <w:tcPr>
            <w:tcBorders>
              <w:top w:color="000000" w:space="0" w:sz="0" w:val="nil"/>
              <w:left w:color="000000" w:space="0" w:sz="4" w:val="single"/>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A2">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A3">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Cột tên người dùng với tiêu đề “Tên người dùng”  </w:t>
            </w:r>
          </w:p>
        </w:tc>
        <w:tc>
          <w:tcPr>
            <w:tcBorders>
              <w:top w:color="000000" w:space="0" w:sz="0" w:val="nil"/>
              <w:left w:color="000000" w:space="0" w:sz="0" w:val="nil"/>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A4">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Column</w:t>
            </w:r>
          </w:p>
        </w:tc>
        <w:tc>
          <w:tcPr>
            <w:tcBorders>
              <w:top w:color="000000" w:space="0" w:sz="0" w:val="nil"/>
              <w:left w:color="000000" w:space="0" w:sz="0" w:val="nil"/>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A5">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tên của từng người dùng</w:t>
            </w:r>
          </w:p>
          <w:p w:rsidR="00000000" w:rsidDel="00000000" w:rsidP="00000000" w:rsidRDefault="00000000" w:rsidRPr="00000000" w14:paraId="00000BA6">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1440" w:hRule="atLeast"/>
          <w:tblHeader w:val="0"/>
        </w:trPr>
        <w:tc>
          <w:tcPr>
            <w:tcBorders>
              <w:top w:color="000000" w:space="0" w:sz="0" w:val="nil"/>
              <w:left w:color="000000" w:space="0" w:sz="4" w:val="single"/>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A7">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A8">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Cột vai trò với tiêu đề “Vai trò”  </w:t>
            </w:r>
          </w:p>
        </w:tc>
        <w:tc>
          <w:tcPr>
            <w:tcBorders>
              <w:top w:color="000000" w:space="0" w:sz="0" w:val="nil"/>
              <w:left w:color="000000" w:space="0" w:sz="0" w:val="nil"/>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A9">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Column</w:t>
            </w:r>
          </w:p>
        </w:tc>
        <w:tc>
          <w:tcPr>
            <w:tcBorders>
              <w:top w:color="000000" w:space="0" w:sz="0" w:val="nil"/>
              <w:left w:color="000000" w:space="0" w:sz="0" w:val="nil"/>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AA">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vai trò (user, admin …) của từng người dùng</w:t>
            </w:r>
          </w:p>
          <w:p w:rsidR="00000000" w:rsidDel="00000000" w:rsidP="00000000" w:rsidRDefault="00000000" w:rsidRPr="00000000" w14:paraId="00000BAB">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1440" w:hRule="atLeast"/>
          <w:tblHeader w:val="0"/>
        </w:trPr>
        <w:tc>
          <w:tcPr>
            <w:tcBorders>
              <w:top w:color="000000" w:space="0" w:sz="0" w:val="nil"/>
              <w:left w:color="000000" w:space="0" w:sz="4" w:val="single"/>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AC">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AD">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Cột trạng thái với tiêu đề “Trạng thái”</w:t>
            </w:r>
          </w:p>
          <w:p w:rsidR="00000000" w:rsidDel="00000000" w:rsidP="00000000" w:rsidRDefault="00000000" w:rsidRPr="00000000" w14:paraId="00000BAE">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AF">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Column</w:t>
            </w:r>
          </w:p>
        </w:tc>
        <w:tc>
          <w:tcPr>
            <w:tcBorders>
              <w:top w:color="000000" w:space="0" w:sz="0" w:val="nil"/>
              <w:left w:color="000000" w:space="0" w:sz="0" w:val="nil"/>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B0">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trạng thái (hoạt động, khóa) của người dùng</w:t>
            </w:r>
          </w:p>
        </w:tc>
      </w:tr>
      <w:tr>
        <w:trPr>
          <w:cantSplit w:val="0"/>
          <w:trHeight w:val="2430" w:hRule="atLeast"/>
          <w:tblHeader w:val="0"/>
        </w:trPr>
        <w:tc>
          <w:tcPr>
            <w:tcBorders>
              <w:top w:color="000000" w:space="0" w:sz="0" w:val="nil"/>
              <w:left w:color="000000" w:space="0" w:sz="4" w:val="single"/>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B1">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B2">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Cột hành động với tiêu đề “hành động”</w:t>
            </w:r>
          </w:p>
        </w:tc>
        <w:tc>
          <w:tcPr>
            <w:tcBorders>
              <w:top w:color="000000" w:space="0" w:sz="0" w:val="nil"/>
              <w:left w:color="000000" w:space="0" w:sz="0" w:val="nil"/>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B3">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Column</w:t>
            </w:r>
          </w:p>
        </w:tc>
        <w:tc>
          <w:tcPr>
            <w:tcBorders>
              <w:top w:color="000000" w:space="0" w:sz="0" w:val="nil"/>
              <w:left w:color="000000" w:space="0" w:sz="0" w:val="nil"/>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B4">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2 Button “Sửa” và “Xóa”</w:t>
            </w:r>
          </w:p>
          <w:p w:rsidR="00000000" w:rsidDel="00000000" w:rsidP="00000000" w:rsidRDefault="00000000" w:rsidRPr="00000000" w14:paraId="00000BB5">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Ấn nút “Sửa” để mở modal sửa và chỉnh sửa thông tin người dùng</w:t>
            </w:r>
          </w:p>
          <w:p w:rsidR="00000000" w:rsidDel="00000000" w:rsidP="00000000" w:rsidRDefault="00000000" w:rsidRPr="00000000" w14:paraId="00000BB6">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Ấn nút “Xóa” để mở modal xóa người dùng</w:t>
            </w:r>
          </w:p>
        </w:tc>
      </w:tr>
      <w:tr>
        <w:trPr>
          <w:cantSplit w:val="0"/>
          <w:trHeight w:val="1110" w:hRule="atLeast"/>
          <w:tblHeader w:val="0"/>
        </w:trPr>
        <w:tc>
          <w:tcPr>
            <w:tcBorders>
              <w:top w:color="000000" w:space="0" w:sz="0" w:val="nil"/>
              <w:left w:color="000000" w:space="0" w:sz="4" w:val="single"/>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B7">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B8">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nút phân trang</w:t>
            </w:r>
          </w:p>
        </w:tc>
        <w:tc>
          <w:tcPr>
            <w:tcBorders>
              <w:top w:color="000000" w:space="0" w:sz="0" w:val="nil"/>
              <w:left w:color="000000" w:space="0" w:sz="0" w:val="nil"/>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B9">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Buttons</w:t>
            </w:r>
          </w:p>
        </w:tc>
        <w:tc>
          <w:tcPr>
            <w:tcBorders>
              <w:top w:color="000000" w:space="0" w:sz="0" w:val="nil"/>
              <w:left w:color="000000" w:space="0" w:sz="0" w:val="nil"/>
              <w:bottom w:color="000000" w:space="0" w:sz="4" w:val="single"/>
              <w:right w:color="000000" w:space="0" w:sz="4" w:val="single"/>
            </w:tcBorders>
            <w:tcMar>
              <w:top w:w="60.0" w:type="dxa"/>
              <w:left w:w="60.0" w:type="dxa"/>
              <w:bottom w:w="60.0" w:type="dxa"/>
              <w:right w:w="60.0" w:type="dxa"/>
            </w:tcMar>
            <w:vAlign w:val="top"/>
          </w:tcPr>
          <w:p w:rsidR="00000000" w:rsidDel="00000000" w:rsidP="00000000" w:rsidRDefault="00000000" w:rsidRPr="00000000" w14:paraId="00000BBA">
            <w:pPr>
              <w:spacing w:after="0" w:lineRule="auto"/>
              <w:ind w:right="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Chia số lượng bản ghi có trong CSDL thành các trang khác nhau.</w:t>
            </w:r>
          </w:p>
        </w:tc>
      </w:tr>
    </w:tbl>
    <w:p w:rsidR="00000000" w:rsidDel="00000000" w:rsidP="00000000" w:rsidRDefault="00000000" w:rsidRPr="00000000" w14:paraId="00000BBB">
      <w:pPr>
        <w:pBdr>
          <w:top w:color="000000" w:space="0" w:sz="0" w:val="none"/>
          <w:left w:color="000000" w:space="0" w:sz="0" w:val="none"/>
          <w:bottom w:color="000000" w:space="0" w:sz="0" w:val="none"/>
          <w:right w:color="000000" w:space="0" w:sz="0" w:val="none"/>
          <w:between w:color="000000" w:space="0" w:sz="0" w:val="none"/>
        </w:pBdr>
        <w:spacing w:line="276" w:lineRule="auto"/>
        <w:ind w:right="28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Bảng mô tả trang quản lý người dùng</w:t>
      </w:r>
    </w:p>
    <w:p w:rsidR="00000000" w:rsidDel="00000000" w:rsidP="00000000" w:rsidRDefault="00000000" w:rsidRPr="00000000" w14:paraId="00000BBC">
      <w:pPr>
        <w:pBdr>
          <w:top w:color="000000" w:space="0" w:sz="0" w:val="none"/>
          <w:left w:color="000000" w:space="0" w:sz="0" w:val="none"/>
          <w:bottom w:color="000000" w:space="0" w:sz="0" w:val="none"/>
          <w:right w:color="000000" w:space="0" w:sz="0" w:val="none"/>
          <w:between w:color="000000" w:space="0" w:sz="0" w:val="none"/>
        </w:pBdr>
        <w:spacing w:line="276" w:lineRule="auto"/>
        <w:ind w:right="280"/>
        <w:jc w:val="center"/>
        <w:rPr>
          <w:rFonts w:ascii="Times New Roman" w:cs="Times New Roman" w:eastAsia="Times New Roman" w:hAnsi="Times New Roman"/>
          <w:i w:val="1"/>
          <w:sz w:val="26"/>
          <w:szCs w:val="26"/>
        </w:rPr>
      </w:pPr>
      <w:r w:rsidDel="00000000" w:rsidR="00000000" w:rsidRPr="00000000">
        <w:rPr>
          <w:rtl w:val="0"/>
        </w:rPr>
      </w:r>
    </w:p>
    <w:tbl>
      <w:tblPr>
        <w:tblStyle w:val="Table49"/>
        <w:tblW w:w="861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60"/>
        <w:gridCol w:w="1745"/>
        <w:gridCol w:w="5705"/>
        <w:tblGridChange w:id="0">
          <w:tblGrid>
            <w:gridCol w:w="1160"/>
            <w:gridCol w:w="1745"/>
            <w:gridCol w:w="5705"/>
          </w:tblGrid>
        </w:tblGridChange>
      </w:tblGrid>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BBD">
            <w:pPr>
              <w:pBdr>
                <w:top w:color="000000" w:space="0" w:sz="0" w:val="none"/>
                <w:left w:color="000000" w:space="0" w:sz="0" w:val="none"/>
                <w:bottom w:color="000000" w:space="0" w:sz="0" w:val="none"/>
                <w:right w:color="000000" w:space="0" w:sz="0" w:val="none"/>
                <w:between w:color="000000" w:space="0" w:sz="0" w:val="none"/>
              </w:pBdr>
              <w:spacing w:line="276" w:lineRule="auto"/>
              <w:ind w:right="28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BBE">
            <w:pPr>
              <w:pBdr>
                <w:top w:color="000000" w:space="0" w:sz="0" w:val="none"/>
                <w:left w:color="000000" w:space="0" w:sz="0" w:val="none"/>
                <w:bottom w:color="000000" w:space="0" w:sz="0" w:val="none"/>
                <w:right w:color="000000" w:space="0" w:sz="0" w:val="none"/>
                <w:between w:color="000000" w:space="0" w:sz="0" w:val="none"/>
              </w:pBdr>
              <w:spacing w:line="276" w:lineRule="auto"/>
              <w:ind w:right="28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BBF">
            <w:pPr>
              <w:pBdr>
                <w:top w:color="000000" w:space="0" w:sz="0" w:val="none"/>
                <w:left w:color="000000" w:space="0" w:sz="0" w:val="none"/>
                <w:bottom w:color="000000" w:space="0" w:sz="0" w:val="none"/>
                <w:right w:color="000000" w:space="0" w:sz="0" w:val="none"/>
                <w:between w:color="000000" w:space="0" w:sz="0" w:val="none"/>
              </w:pBdr>
              <w:spacing w:line="276" w:lineRule="auto"/>
              <w:ind w:right="28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BC0">
            <w:pPr>
              <w:pBdr>
                <w:top w:color="000000" w:space="0" w:sz="0" w:val="none"/>
                <w:left w:color="000000" w:space="0" w:sz="0" w:val="none"/>
                <w:bottom w:color="000000" w:space="0" w:sz="0" w:val="none"/>
                <w:right w:color="000000" w:space="0" w:sz="0" w:val="none"/>
                <w:between w:color="000000" w:space="0" w:sz="0" w:val="none"/>
              </w:pBdr>
              <w:spacing w:line="276" w:lineRule="auto"/>
              <w:ind w:right="28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Merge w:val="restart"/>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BC1">
            <w:pPr>
              <w:pBdr>
                <w:top w:color="000000" w:space="0" w:sz="0" w:val="none"/>
                <w:left w:color="000000" w:space="0" w:sz="0" w:val="none"/>
                <w:bottom w:color="000000" w:space="0" w:sz="0" w:val="none"/>
                <w:right w:color="000000" w:space="0" w:sz="0" w:val="none"/>
                <w:between w:color="000000" w:space="0" w:sz="0" w:val="none"/>
              </w:pBdr>
              <w:spacing w:line="276" w:lineRule="auto"/>
              <w:ind w:right="28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BC2">
            <w:pPr>
              <w:pBdr>
                <w:top w:color="000000" w:space="0" w:sz="0" w:val="none"/>
                <w:left w:color="000000" w:space="0" w:sz="0" w:val="none"/>
                <w:bottom w:color="000000" w:space="0" w:sz="0" w:val="none"/>
                <w:right w:color="000000" w:space="0" w:sz="0" w:val="none"/>
                <w:between w:color="000000" w:space="0" w:sz="0" w:val="none"/>
              </w:pBdr>
              <w:spacing w:line="276" w:lineRule="auto"/>
              <w:ind w:right="28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theo name vs mail được cung cấp từ dtb</w:t>
            </w:r>
          </w:p>
        </w:tc>
      </w:tr>
      <w:tr>
        <w:trPr>
          <w:cantSplit w:val="0"/>
          <w:trHeight w:val="213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BC3">
            <w:pPr>
              <w:pBdr>
                <w:top w:color="000000" w:space="0" w:sz="0" w:val="none"/>
                <w:left w:color="000000" w:space="0" w:sz="0" w:val="none"/>
                <w:bottom w:color="000000" w:space="0" w:sz="0" w:val="none"/>
                <w:right w:color="000000" w:space="0" w:sz="0" w:val="none"/>
                <w:between w:color="000000" w:space="0" w:sz="0" w:val="none"/>
              </w:pBdr>
              <w:spacing w:line="276" w:lineRule="auto"/>
              <w:ind w:right="28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Merge w:val="continue"/>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C5">
            <w:pPr>
              <w:pBdr>
                <w:top w:color="000000" w:space="0" w:sz="0" w:val="none"/>
                <w:left w:color="000000" w:space="0" w:sz="0" w:val="none"/>
                <w:bottom w:color="000000" w:space="0" w:sz="0" w:val="none"/>
                <w:right w:color="000000" w:space="0" w:sz="0" w:val="none"/>
                <w:between w:color="000000" w:space="0" w:sz="0" w:val="none"/>
              </w:pBdr>
              <w:spacing w:line="276" w:lineRule="auto"/>
              <w:ind w:right="28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theo tên hoặc id của user từ database và phân trang 10 user 1 trang, hiển thị sắp xếp theo id.</w:t>
            </w:r>
          </w:p>
          <w:p w:rsidR="00000000" w:rsidDel="00000000" w:rsidP="00000000" w:rsidRDefault="00000000" w:rsidRPr="00000000" w14:paraId="00000BC6">
            <w:pPr>
              <w:pBdr>
                <w:top w:color="000000" w:space="0" w:sz="0" w:val="none"/>
                <w:left w:color="000000" w:space="0" w:sz="0" w:val="none"/>
                <w:bottom w:color="000000" w:space="0" w:sz="0" w:val="none"/>
                <w:right w:color="000000" w:space="0" w:sz="0" w:val="none"/>
                <w:between w:color="000000" w:space="0" w:sz="0" w:val="none"/>
              </w:pBdr>
              <w:spacing w:line="276" w:lineRule="auto"/>
              <w:ind w:right="28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nhắn gì Tìm Kiếm sẽ thông báo "Chưa Nhập"</w:t>
            </w:r>
          </w:p>
          <w:p w:rsidR="00000000" w:rsidDel="00000000" w:rsidP="00000000" w:rsidRDefault="00000000" w:rsidRPr="00000000" w14:paraId="00000BC7">
            <w:pPr>
              <w:pBdr>
                <w:top w:color="000000" w:space="0" w:sz="0" w:val="none"/>
                <w:left w:color="000000" w:space="0" w:sz="0" w:val="none"/>
                <w:bottom w:color="000000" w:space="0" w:sz="0" w:val="none"/>
                <w:right w:color="000000" w:space="0" w:sz="0" w:val="none"/>
                <w:between w:color="000000" w:space="0" w:sz="0" w:val="none"/>
              </w:pBdr>
              <w:spacing w:line="276" w:lineRule="auto"/>
              <w:ind w:right="28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"!@#$%^&amp;*.." TB "Không hợp lệ".</w:t>
            </w:r>
          </w:p>
        </w:tc>
      </w:tr>
      <w:tr>
        <w:trPr>
          <w:cantSplit w:val="0"/>
          <w:trHeight w:val="79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C8">
            <w:pPr>
              <w:pBdr>
                <w:top w:color="000000" w:space="0" w:sz="0" w:val="none"/>
                <w:left w:color="000000" w:space="0" w:sz="0" w:val="none"/>
                <w:bottom w:color="000000" w:space="0" w:sz="0" w:val="none"/>
                <w:right w:color="000000" w:space="0" w:sz="0" w:val="none"/>
                <w:between w:color="000000" w:space="0" w:sz="0" w:val="none"/>
              </w:pBdr>
              <w:spacing w:line="276" w:lineRule="auto"/>
              <w:ind w:right="28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C9">
            <w:pPr>
              <w:pBdr>
                <w:top w:color="000000" w:space="0" w:sz="0" w:val="none"/>
                <w:left w:color="000000" w:space="0" w:sz="0" w:val="none"/>
                <w:bottom w:color="000000" w:space="0" w:sz="0" w:val="none"/>
                <w:right w:color="000000" w:space="0" w:sz="0" w:val="none"/>
                <w:between w:color="000000" w:space="0" w:sz="0" w:val="none"/>
              </w:pBdr>
              <w:spacing w:line="276" w:lineRule="auto"/>
              <w:ind w:right="28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CA">
            <w:pPr>
              <w:pBdr>
                <w:top w:color="000000" w:space="0" w:sz="0" w:val="none"/>
                <w:left w:color="000000" w:space="0" w:sz="0" w:val="none"/>
                <w:bottom w:color="000000" w:space="0" w:sz="0" w:val="none"/>
                <w:right w:color="000000" w:space="0" w:sz="0" w:val="none"/>
                <w:between w:color="000000" w:space="0" w:sz="0" w:val="none"/>
              </w:pBdr>
              <w:spacing w:line="276" w:lineRule="auto"/>
              <w:ind w:right="28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xóa Thông báo có chắc chắn không.</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CB">
            <w:pPr>
              <w:pBdr>
                <w:top w:color="000000" w:space="0" w:sz="0" w:val="none"/>
                <w:left w:color="000000" w:space="0" w:sz="0" w:val="none"/>
                <w:bottom w:color="000000" w:space="0" w:sz="0" w:val="none"/>
                <w:right w:color="000000" w:space="0" w:sz="0" w:val="none"/>
                <w:between w:color="000000" w:space="0" w:sz="0" w:val="none"/>
              </w:pBdr>
              <w:spacing w:line="276" w:lineRule="auto"/>
              <w:ind w:right="28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CC">
            <w:pPr>
              <w:pBdr>
                <w:top w:color="000000" w:space="0" w:sz="0" w:val="none"/>
                <w:left w:color="000000" w:space="0" w:sz="0" w:val="none"/>
                <w:bottom w:color="000000" w:space="0" w:sz="0" w:val="none"/>
                <w:right w:color="000000" w:space="0" w:sz="0" w:val="none"/>
                <w:between w:color="000000" w:space="0" w:sz="0" w:val="none"/>
              </w:pBdr>
              <w:spacing w:line="276" w:lineRule="auto"/>
              <w:ind w:right="28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vụ</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CD">
            <w:pPr>
              <w:pBdr>
                <w:top w:color="000000" w:space="0" w:sz="0" w:val="none"/>
                <w:left w:color="000000" w:space="0" w:sz="0" w:val="none"/>
                <w:bottom w:color="000000" w:space="0" w:sz="0" w:val="none"/>
                <w:right w:color="000000" w:space="0" w:sz="0" w:val="none"/>
                <w:between w:color="000000" w:space="0" w:sz="0" w:val="none"/>
              </w:pBdr>
              <w:spacing w:line="276" w:lineRule="auto"/>
              <w:ind w:right="28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chức vụ Thông báo có chắc chắn cho chức vụ không.</w:t>
            </w:r>
          </w:p>
        </w:tc>
      </w:tr>
    </w:tbl>
    <w:p w:rsidR="00000000" w:rsidDel="00000000" w:rsidP="00000000" w:rsidRDefault="00000000" w:rsidRPr="00000000" w14:paraId="00000BCE">
      <w:pPr>
        <w:pBdr>
          <w:top w:color="000000" w:space="0" w:sz="0" w:val="none"/>
          <w:left w:color="000000" w:space="0" w:sz="0" w:val="none"/>
          <w:bottom w:color="000000" w:space="0" w:sz="0" w:val="none"/>
          <w:right w:color="000000" w:space="0" w:sz="0" w:val="none"/>
          <w:between w:color="000000" w:space="0" w:sz="0" w:val="none"/>
        </w:pBdr>
        <w:spacing w:line="276" w:lineRule="auto"/>
        <w:ind w:right="280"/>
        <w:jc w:val="left"/>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BCF">
      <w:pPr>
        <w:pBdr>
          <w:top w:color="000000" w:space="0" w:sz="0" w:val="none"/>
          <w:left w:color="000000" w:space="0" w:sz="0" w:val="none"/>
          <w:bottom w:color="000000" w:space="0" w:sz="0" w:val="none"/>
          <w:right w:color="000000" w:space="0" w:sz="0" w:val="none"/>
          <w:between w:color="000000" w:space="0" w:sz="0" w:val="none"/>
        </w:pBdr>
        <w:spacing w:line="276" w:lineRule="auto"/>
        <w:ind w:right="28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mô tả trường hợp lỗi trang quản lý người dùng</w:t>
      </w:r>
    </w:p>
    <w:p w:rsidR="00000000" w:rsidDel="00000000" w:rsidP="00000000" w:rsidRDefault="00000000" w:rsidRPr="00000000" w14:paraId="00000BD0">
      <w:pPr>
        <w:pBdr>
          <w:top w:color="000000" w:space="0" w:sz="0" w:val="none"/>
          <w:left w:color="000000" w:space="0" w:sz="0" w:val="none"/>
          <w:bottom w:color="000000" w:space="0" w:sz="0" w:val="none"/>
          <w:right w:color="000000" w:space="0" w:sz="0" w:val="none"/>
          <w:between w:color="000000" w:space="0" w:sz="0" w:val="none"/>
        </w:pBdr>
        <w:spacing w:line="276" w:lineRule="auto"/>
        <w:ind w:right="28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User</w:t>
      </w:r>
    </w:p>
    <w:p w:rsidR="00000000" w:rsidDel="00000000" w:rsidP="00000000" w:rsidRDefault="00000000" w:rsidRPr="00000000" w14:paraId="00000BD1">
      <w:pPr>
        <w:spacing w:after="240" w:before="240" w:lineRule="auto"/>
        <w:jc w:val="cente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4976813" cy="3546599"/>
            <wp:effectExtent b="0" l="0" r="0" t="0"/>
            <wp:docPr id="177"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4976813" cy="3546599"/>
                    </a:xfrm>
                    <a:prstGeom prst="rect"/>
                    <a:ln/>
                  </pic:spPr>
                </pic:pic>
              </a:graphicData>
            </a:graphic>
          </wp:inline>
        </w:drawing>
      </w:r>
      <w:r w:rsidDel="00000000" w:rsidR="00000000" w:rsidRPr="00000000">
        <w:rPr>
          <w:rtl w:val="0"/>
        </w:rPr>
      </w:r>
    </w:p>
    <w:p w:rsidR="00000000" w:rsidDel="00000000" w:rsidP="00000000" w:rsidRDefault="00000000" w:rsidRPr="00000000" w14:paraId="00000BD2">
      <w:pPr>
        <w:spacing w:after="240" w:before="240" w:lineRule="auto"/>
        <w:jc w:val="cente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4081463" cy="2108530"/>
            <wp:effectExtent b="0" l="0" r="0" t="0"/>
            <wp:docPr id="178"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4081463" cy="2108530"/>
                    </a:xfrm>
                    <a:prstGeom prst="rect"/>
                    <a:ln/>
                  </pic:spPr>
                </pic:pic>
              </a:graphicData>
            </a:graphic>
          </wp:inline>
        </w:drawing>
      </w:r>
      <w:r w:rsidDel="00000000" w:rsidR="00000000" w:rsidRPr="00000000">
        <w:rPr>
          <w:rtl w:val="0"/>
        </w:rPr>
      </w:r>
    </w:p>
    <w:p w:rsidR="00000000" w:rsidDel="00000000" w:rsidP="00000000" w:rsidRDefault="00000000" w:rsidRPr="00000000" w14:paraId="00000BD3">
      <w:pPr>
        <w:spacing w:after="240" w:before="240" w:lineRule="auto"/>
        <w:jc w:val="center"/>
        <w:rPr>
          <w:rFonts w:ascii="Times" w:cs="Times" w:eastAsia="Times" w:hAnsi="Times"/>
          <w:sz w:val="26"/>
          <w:szCs w:val="26"/>
        </w:rPr>
      </w:pPr>
      <w:r w:rsidDel="00000000" w:rsidR="00000000" w:rsidRPr="00000000">
        <w:rPr>
          <w:rtl w:val="0"/>
        </w:rPr>
      </w:r>
    </w:p>
    <w:p w:rsidR="00000000" w:rsidDel="00000000" w:rsidP="00000000" w:rsidRDefault="00000000" w:rsidRPr="00000000" w14:paraId="00000BD4">
      <w:pPr>
        <w:jc w:val="center"/>
        <w:rPr>
          <w:rFonts w:ascii="Times" w:cs="Times" w:eastAsia="Times" w:hAnsi="Times"/>
          <w:sz w:val="26"/>
          <w:szCs w:val="26"/>
        </w:rPr>
      </w:pPr>
      <w:r w:rsidDel="00000000" w:rsidR="00000000" w:rsidRPr="00000000">
        <w:rPr>
          <w:rFonts w:ascii="Times New Roman" w:cs="Times New Roman" w:eastAsia="Times New Roman" w:hAnsi="Times New Roman"/>
          <w:i w:val="1"/>
          <w:sz w:val="28"/>
          <w:szCs w:val="28"/>
          <w:rtl w:val="0"/>
        </w:rPr>
        <w:t xml:space="preserve">Hình 19.2: Hình sửa (cập nhật user)</w:t>
      </w:r>
      <w:r w:rsidDel="00000000" w:rsidR="00000000" w:rsidRPr="00000000">
        <w:rPr>
          <w:rtl w:val="0"/>
        </w:rPr>
      </w:r>
    </w:p>
    <w:p w:rsidR="00000000" w:rsidDel="00000000" w:rsidP="00000000" w:rsidRDefault="00000000" w:rsidRPr="00000000" w14:paraId="00000BD5">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Cập nhật user sẽ thì lại tất cả những thông tin của user và admin có thể sửa trực tiếp dễ dàng và lấy dữ liệu trên database. Và hiện thông báo cập nhật thành công.</w:t>
      </w:r>
    </w:p>
    <w:p w:rsidR="00000000" w:rsidDel="00000000" w:rsidP="00000000" w:rsidRDefault="00000000" w:rsidRPr="00000000" w14:paraId="00000BD6">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Email là thông tin bắt buộc cần nhập.</w:t>
      </w:r>
    </w:p>
    <w:p w:rsidR="00000000" w:rsidDel="00000000" w:rsidP="00000000" w:rsidRDefault="00000000" w:rsidRPr="00000000" w14:paraId="00000BD7">
      <w:pPr>
        <w:numPr>
          <w:ilvl w:val="0"/>
          <w:numId w:val="58"/>
        </w:numPr>
        <w:spacing w:after="0" w:before="24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Địa chỉ email phải tuân thủ đúng định dạng hợp lệ (ví dụ: example@domain.com). Chỉ chấp nhận các ký tự chữ cái (A-Z, a-z), chữ số (0-9), dấu chấm (.), dấu gạch dưới (_) và dấu gạch ngang (-).</w:t>
      </w:r>
    </w:p>
    <w:p w:rsidR="00000000" w:rsidDel="00000000" w:rsidP="00000000" w:rsidRDefault="00000000" w:rsidRPr="00000000" w14:paraId="00000BD8">
      <w:pPr>
        <w:numPr>
          <w:ilvl w:val="0"/>
          <w:numId w:val="58"/>
        </w:numPr>
        <w:spacing w:after="0" w:before="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Email cần có ít nhất một ký tự chữ cái trước và sau dấu "@", đồng thời tên miền phải hợp lệ với ít nhất một dấu chấm (.) sau dấu "@". Địa chỉ email không được chứa khoảng trắng hoặc bất kỳ ký tự đặc biệt nào ngoài các ký tự đã quy định.</w:t>
      </w:r>
    </w:p>
    <w:p w:rsidR="00000000" w:rsidDel="00000000" w:rsidP="00000000" w:rsidRDefault="00000000" w:rsidRPr="00000000" w14:paraId="00000BD9">
      <w:pPr>
        <w:numPr>
          <w:ilvl w:val="0"/>
          <w:numId w:val="58"/>
        </w:numPr>
        <w:spacing w:after="240" w:before="0" w:lineRule="auto"/>
        <w:ind w:left="720" w:hanging="360"/>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Nếu địa chỉ email không thỏa mãn các quy tắc trên, hệ thống sẽ hiển thị thông báo lỗi ngay bên dưới ô nhập liệu.</w:t>
      </w:r>
    </w:p>
    <w:p w:rsidR="00000000" w:rsidDel="00000000" w:rsidP="00000000" w:rsidRDefault="00000000" w:rsidRPr="00000000" w14:paraId="00000BDA">
      <w:pPr>
        <w:spacing w:after="240" w:before="240" w:lineRule="auto"/>
        <w:ind w:left="0" w:firstLine="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Thông báo lỗi thêm user</w:t>
      </w:r>
    </w:p>
    <w:tbl>
      <w:tblPr>
        <w:tblStyle w:val="Table50"/>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2745"/>
        <w:gridCol w:w="2700"/>
        <w:gridCol w:w="2625"/>
        <w:tblGridChange w:id="0">
          <w:tblGrid>
            <w:gridCol w:w="945"/>
            <w:gridCol w:w="2745"/>
            <w:gridCol w:w="2700"/>
            <w:gridCol w:w="2625"/>
          </w:tblGrid>
        </w:tblGridChange>
      </w:tblGrid>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DB">
            <w:pPr>
              <w:spacing w:after="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6" w:val="single"/>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DC">
            <w:pPr>
              <w:spacing w:after="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w:t>
            </w:r>
          </w:p>
        </w:tc>
        <w:tc>
          <w:tcPr>
            <w:tcBorders>
              <w:top w:color="000000" w:space="0" w:sz="6" w:val="single"/>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DD">
            <w:pPr>
              <w:spacing w:after="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gây ra lỗi</w:t>
            </w:r>
          </w:p>
        </w:tc>
        <w:tc>
          <w:tcPr>
            <w:tcBorders>
              <w:top w:color="000000" w:space="0" w:sz="6" w:val="single"/>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DE">
            <w:pPr>
              <w:spacing w:after="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báo lỗi</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DF">
            <w:pPr>
              <w:spacing w:after="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E0">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w:t>
              <w:br w:type="textWrapping"/>
              <w:t xml:space="preserve">tên ,email thiếu @,sđt </w:t>
            </w:r>
          </w:p>
          <w:p w:rsidR="00000000" w:rsidDel="00000000" w:rsidP="00000000" w:rsidRDefault="00000000" w:rsidRPr="00000000" w14:paraId="00000BE1">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nhập số .</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E2">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vượt quá ký tự</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E3">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Bạn đã nhập quá ký tự</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E4">
            <w:pPr>
              <w:spacing w:after="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E5">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lưu</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E6">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ô nhập để trống</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E7">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ô nhập thông báo “ bạn không được để trống”</w:t>
            </w:r>
          </w:p>
        </w:tc>
      </w:tr>
    </w:tbl>
    <w:p w:rsidR="00000000" w:rsidDel="00000000" w:rsidP="00000000" w:rsidRDefault="00000000" w:rsidRPr="00000000" w14:paraId="00000BE8">
      <w:pPr>
        <w:jc w:val="left"/>
        <w:rPr>
          <w:rFonts w:ascii="Times" w:cs="Times" w:eastAsia="Times" w:hAnsi="Times"/>
          <w:sz w:val="26"/>
          <w:szCs w:val="26"/>
        </w:rPr>
      </w:pPr>
      <w:r w:rsidDel="00000000" w:rsidR="00000000" w:rsidRPr="00000000">
        <w:rPr>
          <w:rtl w:val="0"/>
        </w:rPr>
      </w:r>
    </w:p>
    <w:tbl>
      <w:tblPr>
        <w:tblStyle w:val="Table51"/>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2760"/>
        <w:gridCol w:w="2670"/>
        <w:gridCol w:w="2655"/>
        <w:tblGridChange w:id="0">
          <w:tblGrid>
            <w:gridCol w:w="915"/>
            <w:gridCol w:w="2760"/>
            <w:gridCol w:w="2670"/>
            <w:gridCol w:w="2655"/>
          </w:tblGrid>
        </w:tblGridChange>
      </w:tblGrid>
      <w:tr>
        <w:trPr>
          <w:cantSplit w:val="0"/>
          <w:trHeight w:val="780"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E9">
            <w:pPr>
              <w:spacing w:after="0" w:lineRule="auto"/>
              <w:ind w:right="-1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6" w:val="single"/>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EA">
            <w:pPr>
              <w:spacing w:after="0" w:lineRule="auto"/>
              <w:ind w:right="-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tên người dùng</w:t>
            </w:r>
          </w:p>
        </w:tc>
        <w:tc>
          <w:tcPr>
            <w:tcBorders>
              <w:top w:color="000000" w:space="0" w:sz="6" w:val="single"/>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EB">
            <w:pPr>
              <w:spacing w:after="0" w:lineRule="auto"/>
              <w:ind w:right="-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tên có chứa kí tự đặc biệt như !@#$%^&amp;*...</w:t>
            </w:r>
          </w:p>
        </w:tc>
        <w:tc>
          <w:tcPr>
            <w:tcBorders>
              <w:top w:color="000000" w:space="0" w:sz="6" w:val="single"/>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EC">
            <w:pPr>
              <w:spacing w:after="0" w:lineRule="auto"/>
              <w:ind w:right="-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tên người dùng hợp lệ</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ED">
            <w:pPr>
              <w:spacing w:after="0" w:lineRule="auto"/>
              <w:ind w:right="-1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EE">
            <w:pPr>
              <w:spacing w:after="0" w:lineRule="auto"/>
              <w:ind w:right="-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email người dùng</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EF">
            <w:pPr>
              <w:spacing w:after="0" w:lineRule="auto"/>
              <w:ind w:right="-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email hoặc email không đúng định dạng</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F0">
            <w:pPr>
              <w:spacing w:after="0" w:lineRule="auto"/>
              <w:ind w:right="-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email hợp lệ.</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F1">
            <w:pPr>
              <w:spacing w:after="0" w:lineRule="auto"/>
              <w:ind w:right="-1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F2">
            <w:pPr>
              <w:spacing w:after="0" w:lineRule="auto"/>
              <w:ind w:right="-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email người dùng</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F3">
            <w:pPr>
              <w:spacing w:after="0" w:lineRule="auto"/>
              <w:ind w:right="-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email vượt quá giới hạn</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F4">
            <w:pPr>
              <w:spacing w:after="0" w:lineRule="auto"/>
              <w:ind w:right="-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email hợp lệ (1 - 255 ký tự).</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F5">
            <w:pPr>
              <w:spacing w:after="0" w:lineRule="auto"/>
              <w:ind w:right="-1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F6">
            <w:pPr>
              <w:spacing w:after="0" w:lineRule="auto"/>
              <w:ind w:right="-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email người dùng</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F7">
            <w:pPr>
              <w:spacing w:after="0" w:lineRule="auto"/>
              <w:ind w:right="-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email đã tồn tại</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F8">
            <w:pPr>
              <w:spacing w:after="0" w:lineRule="auto"/>
              <w:ind w:right="-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đã tồn tại, vui lòng thử email khác</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F9">
            <w:pPr>
              <w:spacing w:after="0" w:lineRule="auto"/>
              <w:ind w:right="-1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FA">
            <w:pPr>
              <w:spacing w:after="0" w:lineRule="auto"/>
              <w:ind w:right="-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Tải lên ảnh</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FB">
            <w:pPr>
              <w:spacing w:after="0" w:lineRule="auto"/>
              <w:ind w:right="-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Tải lên ảnh bìa không đúng định dạng jpg, png, webp</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FC">
            <w:pPr>
              <w:spacing w:after="0" w:lineRule="auto"/>
              <w:ind w:right="-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chọn định dạng hợp lệ</w:t>
            </w:r>
          </w:p>
        </w:tc>
      </w:tr>
      <w:tr>
        <w:trPr>
          <w:cantSplit w:val="0"/>
          <w:trHeight w:val="1110" w:hRule="atLeast"/>
          <w:tblHeader w:val="0"/>
        </w:trPr>
        <w:tc>
          <w:tcPr>
            <w:tcBorders>
              <w:top w:color="000000" w:space="0" w:sz="0" w:val="nil"/>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FD">
            <w:pPr>
              <w:spacing w:after="0" w:lineRule="auto"/>
              <w:ind w:right="-1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FE">
            <w:pPr>
              <w:spacing w:after="0" w:lineRule="auto"/>
              <w:ind w:right="-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Tải lên ảnh</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BFF">
            <w:pPr>
              <w:spacing w:after="0" w:lineRule="auto"/>
              <w:ind w:right="-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được tải lên quá kích thước tối đa</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00">
            <w:pPr>
              <w:spacing w:after="0" w:lineRule="auto"/>
              <w:ind w:right="-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tải lên có kích thước lớn hơn 5 MB, Vui lòng chọn ảnh có kích thước hợp lệ</w:t>
            </w:r>
          </w:p>
        </w:tc>
      </w:tr>
    </w:tbl>
    <w:p w:rsidR="00000000" w:rsidDel="00000000" w:rsidP="00000000" w:rsidRDefault="00000000" w:rsidRPr="00000000" w14:paraId="00000C01">
      <w:pPr>
        <w:jc w:val="center"/>
        <w:rPr>
          <w:rFonts w:ascii="Times" w:cs="Times" w:eastAsia="Times" w:hAnsi="Times"/>
          <w:sz w:val="26"/>
          <w:szCs w:val="26"/>
        </w:rPr>
      </w:pPr>
      <w:r w:rsidDel="00000000" w:rsidR="00000000" w:rsidRPr="00000000">
        <w:rPr>
          <w:rtl w:val="0"/>
        </w:rPr>
      </w:r>
    </w:p>
    <w:p w:rsidR="00000000" w:rsidDel="00000000" w:rsidP="00000000" w:rsidRDefault="00000000" w:rsidRPr="00000000" w14:paraId="00000C02">
      <w:pPr>
        <w:jc w:val="center"/>
        <w:rPr>
          <w:rFonts w:ascii="Times" w:cs="Times" w:eastAsia="Times" w:hAnsi="Times"/>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C03">
      <w:pPr>
        <w:jc w:val="center"/>
        <w:rPr>
          <w:rFonts w:ascii="Times" w:cs="Times" w:eastAsia="Times" w:hAnsi="Times"/>
          <w:sz w:val="26"/>
          <w:szCs w:val="26"/>
        </w:rPr>
      </w:pPr>
      <w:r w:rsidDel="00000000" w:rsidR="00000000" w:rsidRPr="00000000">
        <w:rPr>
          <w:rtl w:val="0"/>
        </w:rPr>
      </w:r>
    </w:p>
    <w:p w:rsidR="00000000" w:rsidDel="00000000" w:rsidP="00000000" w:rsidRDefault="00000000" w:rsidRPr="00000000" w14:paraId="00000C04">
      <w:pPr>
        <w:keepNext w:val="0"/>
        <w:keepLines w:val="0"/>
        <w:spacing w:after="80" w:before="28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User</w:t>
      </w:r>
    </w:p>
    <w:p w:rsidR="00000000" w:rsidDel="00000000" w:rsidP="00000000" w:rsidRDefault="00000000" w:rsidRPr="00000000" w14:paraId="00000C05">
      <w:pPr>
        <w:keepNext w:val="0"/>
        <w:keepLines w:val="0"/>
        <w:spacing w:after="80" w:before="28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676775" cy="5133975"/>
            <wp:effectExtent b="0" l="0" r="0" t="0"/>
            <wp:docPr id="179"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4676775"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C06">
      <w:pPr>
        <w:keepNext w:val="0"/>
        <w:keepLines w:val="0"/>
        <w:spacing w:after="80" w:before="28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369933" cy="2402738"/>
            <wp:effectExtent b="0" l="0" r="0" t="0"/>
            <wp:docPr id="180" name="image34.png"/>
            <a:graphic>
              <a:graphicData uri="http://schemas.openxmlformats.org/drawingml/2006/picture">
                <pic:pic>
                  <pic:nvPicPr>
                    <pic:cNvPr id="0" name="image34.png"/>
                    <pic:cNvPicPr preferRelativeResize="0"/>
                  </pic:nvPicPr>
                  <pic:blipFill>
                    <a:blip r:embed="rId66"/>
                    <a:srcRect b="0" l="0" r="0" t="0"/>
                    <a:stretch>
                      <a:fillRect/>
                    </a:stretch>
                  </pic:blipFill>
                  <pic:spPr>
                    <a:xfrm>
                      <a:off x="0" y="0"/>
                      <a:ext cx="4369933" cy="2402738"/>
                    </a:xfrm>
                    <a:prstGeom prst="rect"/>
                    <a:ln/>
                  </pic:spPr>
                </pic:pic>
              </a:graphicData>
            </a:graphic>
          </wp:inline>
        </w:drawing>
      </w:r>
      <w:r w:rsidDel="00000000" w:rsidR="00000000" w:rsidRPr="00000000">
        <w:rPr>
          <w:rtl w:val="0"/>
        </w:rPr>
      </w:r>
    </w:p>
    <w:p w:rsidR="00000000" w:rsidDel="00000000" w:rsidP="00000000" w:rsidRDefault="00000000" w:rsidRPr="00000000" w14:paraId="00000C0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Mục đích:</w:t>
        <w:br w:type="textWrapping"/>
      </w:r>
      <w:r w:rsidDel="00000000" w:rsidR="00000000" w:rsidRPr="00000000">
        <w:rPr>
          <w:rFonts w:ascii="Times New Roman" w:cs="Times New Roman" w:eastAsia="Times New Roman" w:hAnsi="Times New Roman"/>
          <w:sz w:val="26"/>
          <w:szCs w:val="26"/>
          <w:rtl w:val="0"/>
        </w:rPr>
        <w:t xml:space="preserve">Chức năng này cho phép quản trị viên thêm người dùng mới vào hệ thống, với các yêu cầu nhập liệu và xác thực chặt chẽ nhằm đảm bảo tính chính xác và bảo mật.</w:t>
      </w:r>
    </w:p>
    <w:p w:rsidR="00000000" w:rsidDel="00000000" w:rsidP="00000000" w:rsidRDefault="00000000" w:rsidRPr="00000000" w14:paraId="00000C08">
      <w:pPr>
        <w:keepNext w:val="0"/>
        <w:keepLines w:val="0"/>
        <w:spacing w:after="80" w:before="2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trường dữ liệu cần nhập:</w:t>
      </w:r>
    </w:p>
    <w:p w:rsidR="00000000" w:rsidDel="00000000" w:rsidP="00000000" w:rsidRDefault="00000000" w:rsidRPr="00000000" w14:paraId="00000C09">
      <w:pPr>
        <w:numPr>
          <w:ilvl w:val="0"/>
          <w:numId w:val="85"/>
        </w:numPr>
        <w:spacing w:after="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Tài khoản (Account)</w:t>
      </w:r>
      <w:r w:rsidDel="00000000" w:rsidR="00000000" w:rsidRPr="00000000">
        <w:rPr>
          <w:rtl w:val="0"/>
        </w:rPr>
      </w:r>
    </w:p>
    <w:p w:rsidR="00000000" w:rsidDel="00000000" w:rsidP="00000000" w:rsidRDefault="00000000" w:rsidRPr="00000000" w14:paraId="00000C0A">
      <w:pPr>
        <w:numPr>
          <w:ilvl w:val="1"/>
          <w:numId w:val="85"/>
        </w:numPr>
        <w:spacing w:after="0" w:before="0" w:lineRule="auto"/>
        <w:ind w:left="1440" w:hanging="360"/>
        <w:rPr>
          <w:rFonts w:ascii="Times" w:cs="Times" w:eastAsia="Times" w:hAnsi="Times"/>
          <w:sz w:val="26"/>
          <w:szCs w:val="26"/>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Fonts w:ascii="Times New Roman" w:cs="Times New Roman" w:eastAsia="Times New Roman" w:hAnsi="Times New Roman"/>
          <w:sz w:val="26"/>
          <w:szCs w:val="26"/>
          <w:rtl w:val="0"/>
        </w:rPr>
        <w:t xml:space="preserve"> Input, </w:t>
      </w:r>
      <w:r w:rsidDel="00000000" w:rsidR="00000000" w:rsidRPr="00000000">
        <w:rPr>
          <w:rFonts w:ascii="Times New Roman" w:cs="Times New Roman" w:eastAsia="Times New Roman" w:hAnsi="Times New Roman"/>
          <w:b w:val="1"/>
          <w:sz w:val="26"/>
          <w:szCs w:val="26"/>
          <w:rtl w:val="0"/>
        </w:rPr>
        <w:t xml:space="preserve">Kiểu:</w:t>
      </w:r>
      <w:r w:rsidDel="00000000" w:rsidR="00000000" w:rsidRPr="00000000">
        <w:rPr>
          <w:rFonts w:ascii="Times New Roman" w:cs="Times New Roman" w:eastAsia="Times New Roman" w:hAnsi="Times New Roman"/>
          <w:sz w:val="26"/>
          <w:szCs w:val="26"/>
          <w:rtl w:val="0"/>
        </w:rPr>
        <w:t xml:space="preserve"> text</w:t>
      </w:r>
      <w:r w:rsidDel="00000000" w:rsidR="00000000" w:rsidRPr="00000000">
        <w:rPr>
          <w:rtl w:val="0"/>
        </w:rPr>
      </w:r>
    </w:p>
    <w:p w:rsidR="00000000" w:rsidDel="00000000" w:rsidP="00000000" w:rsidRDefault="00000000" w:rsidRPr="00000000" w14:paraId="00000C0B">
      <w:pPr>
        <w:numPr>
          <w:ilvl w:val="1"/>
          <w:numId w:val="85"/>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Quy tắc:</w:t>
      </w:r>
      <w:r w:rsidDel="00000000" w:rsidR="00000000" w:rsidRPr="00000000">
        <w:rPr>
          <w:rtl w:val="0"/>
        </w:rPr>
      </w:r>
    </w:p>
    <w:p w:rsidR="00000000" w:rsidDel="00000000" w:rsidP="00000000" w:rsidRDefault="00000000" w:rsidRPr="00000000" w14:paraId="00000C0C">
      <w:pPr>
        <w:numPr>
          <w:ilvl w:val="2"/>
          <w:numId w:val="85"/>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phải nhập email.</w:t>
      </w:r>
    </w:p>
    <w:p w:rsidR="00000000" w:rsidDel="00000000" w:rsidP="00000000" w:rsidRDefault="00000000" w:rsidRPr="00000000" w14:paraId="00000C0D">
      <w:pPr>
        <w:numPr>
          <w:ilvl w:val="2"/>
          <w:numId w:val="85"/>
        </w:numPr>
        <w:spacing w:after="0" w:before="0" w:lineRule="auto"/>
        <w:ind w:left="2160" w:hanging="360"/>
        <w:rPr>
          <w:rFonts w:ascii="Times" w:cs="Times" w:eastAsia="Times" w:hAnsi="Times"/>
          <w:sz w:val="26"/>
          <w:szCs w:val="26"/>
        </w:rPr>
      </w:pPr>
      <w:r w:rsidDel="00000000" w:rsidR="00000000" w:rsidRPr="00000000">
        <w:rPr>
          <w:rFonts w:ascii="Times New Roman" w:cs="Times New Roman" w:eastAsia="Times New Roman" w:hAnsi="Times New Roman"/>
          <w:sz w:val="26"/>
          <w:szCs w:val="26"/>
          <w:rtl w:val="0"/>
        </w:rPr>
        <w:t xml:space="preserve">Email phải theo định dạng hợp lệ (ví dụ: example@domain.com).</w:t>
      </w:r>
      <w:r w:rsidDel="00000000" w:rsidR="00000000" w:rsidRPr="00000000">
        <w:rPr>
          <w:rtl w:val="0"/>
        </w:rPr>
      </w:r>
    </w:p>
    <w:p w:rsidR="00000000" w:rsidDel="00000000" w:rsidP="00000000" w:rsidRDefault="00000000" w:rsidRPr="00000000" w14:paraId="00000C0E">
      <w:pPr>
        <w:numPr>
          <w:ilvl w:val="2"/>
          <w:numId w:val="85"/>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chấp nhận các ký tự chữ cái (A-Z, a-z), số (0-9), dấu chấm (.), dấu gạch dưới (_) và dấu gạch ngang (-).</w:t>
      </w:r>
    </w:p>
    <w:p w:rsidR="00000000" w:rsidDel="00000000" w:rsidP="00000000" w:rsidRDefault="00000000" w:rsidRPr="00000000" w14:paraId="00000C0F">
      <w:pPr>
        <w:numPr>
          <w:ilvl w:val="2"/>
          <w:numId w:val="85"/>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phải có ít nhất một ký tự chữ cái trước và sau dấu "@", và tên miền phải có ít nhất một dấu chấm (.) sau "@".</w:t>
      </w:r>
    </w:p>
    <w:p w:rsidR="00000000" w:rsidDel="00000000" w:rsidP="00000000" w:rsidRDefault="00000000" w:rsidRPr="00000000" w14:paraId="00000C10">
      <w:pPr>
        <w:numPr>
          <w:ilvl w:val="2"/>
          <w:numId w:val="85"/>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chứa khoảng trắng hoặc các ký tự đặc biệt ngoài những ký tự đã cho phép.</w:t>
      </w:r>
    </w:p>
    <w:p w:rsidR="00000000" w:rsidDel="00000000" w:rsidP="00000000" w:rsidRDefault="00000000" w:rsidRPr="00000000" w14:paraId="00000C11">
      <w:pPr>
        <w:numPr>
          <w:ilvl w:val="2"/>
          <w:numId w:val="85"/>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nhập sai, hệ thống sẽ hiển thị thông báo lỗi ngay dưới ô nhập.</w:t>
      </w:r>
    </w:p>
    <w:p w:rsidR="00000000" w:rsidDel="00000000" w:rsidP="00000000" w:rsidRDefault="00000000" w:rsidRPr="00000000" w14:paraId="00000C12">
      <w:pPr>
        <w:numPr>
          <w:ilvl w:val="0"/>
          <w:numId w:val="85"/>
        </w:numPr>
        <w:spacing w:after="0"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Mật khẩu (Password)</w:t>
      </w:r>
      <w:r w:rsidDel="00000000" w:rsidR="00000000" w:rsidRPr="00000000">
        <w:rPr>
          <w:rtl w:val="0"/>
        </w:rPr>
      </w:r>
    </w:p>
    <w:p w:rsidR="00000000" w:rsidDel="00000000" w:rsidP="00000000" w:rsidRDefault="00000000" w:rsidRPr="00000000" w14:paraId="00000C13">
      <w:pPr>
        <w:numPr>
          <w:ilvl w:val="1"/>
          <w:numId w:val="85"/>
        </w:numPr>
        <w:spacing w:after="0" w:before="0" w:lineRule="auto"/>
        <w:ind w:left="1440" w:hanging="360"/>
        <w:rPr>
          <w:rFonts w:ascii="Times" w:cs="Times" w:eastAsia="Times" w:hAnsi="Times"/>
          <w:sz w:val="26"/>
          <w:szCs w:val="26"/>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Fonts w:ascii="Times New Roman" w:cs="Times New Roman" w:eastAsia="Times New Roman" w:hAnsi="Times New Roman"/>
          <w:sz w:val="26"/>
          <w:szCs w:val="26"/>
          <w:rtl w:val="0"/>
        </w:rPr>
        <w:t xml:space="preserve"> Input, </w:t>
      </w:r>
      <w:r w:rsidDel="00000000" w:rsidR="00000000" w:rsidRPr="00000000">
        <w:rPr>
          <w:rFonts w:ascii="Times New Roman" w:cs="Times New Roman" w:eastAsia="Times New Roman" w:hAnsi="Times New Roman"/>
          <w:b w:val="1"/>
          <w:sz w:val="26"/>
          <w:szCs w:val="26"/>
          <w:rtl w:val="0"/>
        </w:rPr>
        <w:t xml:space="preserve">Kiểu:</w:t>
      </w:r>
      <w:r w:rsidDel="00000000" w:rsidR="00000000" w:rsidRPr="00000000">
        <w:rPr>
          <w:rFonts w:ascii="Times New Roman" w:cs="Times New Roman" w:eastAsia="Times New Roman" w:hAnsi="Times New Roman"/>
          <w:sz w:val="26"/>
          <w:szCs w:val="26"/>
          <w:rtl w:val="0"/>
        </w:rPr>
        <w:t xml:space="preserve"> password</w:t>
      </w:r>
      <w:r w:rsidDel="00000000" w:rsidR="00000000" w:rsidRPr="00000000">
        <w:rPr>
          <w:rtl w:val="0"/>
        </w:rPr>
      </w:r>
    </w:p>
    <w:p w:rsidR="00000000" w:rsidDel="00000000" w:rsidP="00000000" w:rsidRDefault="00000000" w:rsidRPr="00000000" w14:paraId="00000C14">
      <w:pPr>
        <w:numPr>
          <w:ilvl w:val="1"/>
          <w:numId w:val="85"/>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Quy tắc:</w:t>
      </w:r>
      <w:r w:rsidDel="00000000" w:rsidR="00000000" w:rsidRPr="00000000">
        <w:rPr>
          <w:rtl w:val="0"/>
        </w:rPr>
      </w:r>
    </w:p>
    <w:p w:rsidR="00000000" w:rsidDel="00000000" w:rsidP="00000000" w:rsidRDefault="00000000" w:rsidRPr="00000000" w14:paraId="00000C15">
      <w:pPr>
        <w:numPr>
          <w:ilvl w:val="2"/>
          <w:numId w:val="85"/>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phải nhập.</w:t>
      </w:r>
    </w:p>
    <w:p w:rsidR="00000000" w:rsidDel="00000000" w:rsidP="00000000" w:rsidRDefault="00000000" w:rsidRPr="00000000" w14:paraId="00000C16">
      <w:pPr>
        <w:numPr>
          <w:ilvl w:val="2"/>
          <w:numId w:val="85"/>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phải bao gồm ít nhất 1 chữ thường (a-z), 1 chữ HOA (A-Z), 1 chữ số (0-9) và 1 ký tự đặc biệt (~!@#$%^&amp;*()).</w:t>
      </w:r>
    </w:p>
    <w:p w:rsidR="00000000" w:rsidDel="00000000" w:rsidP="00000000" w:rsidRDefault="00000000" w:rsidRPr="00000000" w14:paraId="00000C17">
      <w:pPr>
        <w:numPr>
          <w:ilvl w:val="2"/>
          <w:numId w:val="85"/>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phải có độ dài từ 5 đến 10 ký tự.</w:t>
      </w:r>
    </w:p>
    <w:p w:rsidR="00000000" w:rsidDel="00000000" w:rsidP="00000000" w:rsidRDefault="00000000" w:rsidRPr="00000000" w14:paraId="00000C18">
      <w:pPr>
        <w:numPr>
          <w:ilvl w:val="2"/>
          <w:numId w:val="85"/>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nhập sai, hệ thống sẽ hiển thị thông báo lỗi ngay dưới ô nhập.</w:t>
      </w:r>
    </w:p>
    <w:p w:rsidR="00000000" w:rsidDel="00000000" w:rsidP="00000000" w:rsidRDefault="00000000" w:rsidRPr="00000000" w14:paraId="00000C19">
      <w:pPr>
        <w:numPr>
          <w:ilvl w:val="0"/>
          <w:numId w:val="85"/>
        </w:numPr>
        <w:spacing w:after="0"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Mật khẩu xác nhận (Confirm Password)</w:t>
      </w:r>
      <w:r w:rsidDel="00000000" w:rsidR="00000000" w:rsidRPr="00000000">
        <w:rPr>
          <w:rtl w:val="0"/>
        </w:rPr>
      </w:r>
    </w:p>
    <w:p w:rsidR="00000000" w:rsidDel="00000000" w:rsidP="00000000" w:rsidRDefault="00000000" w:rsidRPr="00000000" w14:paraId="00000C1A">
      <w:pPr>
        <w:numPr>
          <w:ilvl w:val="1"/>
          <w:numId w:val="85"/>
        </w:numPr>
        <w:spacing w:after="0" w:before="0" w:lineRule="auto"/>
        <w:ind w:left="1440" w:hanging="360"/>
        <w:rPr>
          <w:rFonts w:ascii="Times" w:cs="Times" w:eastAsia="Times" w:hAnsi="Times"/>
          <w:sz w:val="26"/>
          <w:szCs w:val="26"/>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Fonts w:ascii="Times New Roman" w:cs="Times New Roman" w:eastAsia="Times New Roman" w:hAnsi="Times New Roman"/>
          <w:sz w:val="26"/>
          <w:szCs w:val="26"/>
          <w:rtl w:val="0"/>
        </w:rPr>
        <w:t xml:space="preserve"> Input, </w:t>
      </w:r>
      <w:r w:rsidDel="00000000" w:rsidR="00000000" w:rsidRPr="00000000">
        <w:rPr>
          <w:rFonts w:ascii="Times New Roman" w:cs="Times New Roman" w:eastAsia="Times New Roman" w:hAnsi="Times New Roman"/>
          <w:b w:val="1"/>
          <w:sz w:val="26"/>
          <w:szCs w:val="26"/>
          <w:rtl w:val="0"/>
        </w:rPr>
        <w:t xml:space="preserve">Kiểu:</w:t>
      </w:r>
      <w:r w:rsidDel="00000000" w:rsidR="00000000" w:rsidRPr="00000000">
        <w:rPr>
          <w:rFonts w:ascii="Times New Roman" w:cs="Times New Roman" w:eastAsia="Times New Roman" w:hAnsi="Times New Roman"/>
          <w:sz w:val="26"/>
          <w:szCs w:val="26"/>
          <w:rtl w:val="0"/>
        </w:rPr>
        <w:t xml:space="preserve"> password</w:t>
      </w:r>
      <w:r w:rsidDel="00000000" w:rsidR="00000000" w:rsidRPr="00000000">
        <w:rPr>
          <w:rtl w:val="0"/>
        </w:rPr>
      </w:r>
    </w:p>
    <w:p w:rsidR="00000000" w:rsidDel="00000000" w:rsidP="00000000" w:rsidRDefault="00000000" w:rsidRPr="00000000" w14:paraId="00000C1B">
      <w:pPr>
        <w:numPr>
          <w:ilvl w:val="1"/>
          <w:numId w:val="85"/>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Quy tắc:</w:t>
      </w:r>
      <w:r w:rsidDel="00000000" w:rsidR="00000000" w:rsidRPr="00000000">
        <w:rPr>
          <w:rtl w:val="0"/>
        </w:rPr>
      </w:r>
    </w:p>
    <w:p w:rsidR="00000000" w:rsidDel="00000000" w:rsidP="00000000" w:rsidRDefault="00000000" w:rsidRPr="00000000" w14:paraId="00000C1C">
      <w:pPr>
        <w:numPr>
          <w:ilvl w:val="2"/>
          <w:numId w:val="85"/>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phải nhập.</w:t>
      </w:r>
    </w:p>
    <w:p w:rsidR="00000000" w:rsidDel="00000000" w:rsidP="00000000" w:rsidRDefault="00000000" w:rsidRPr="00000000" w14:paraId="00000C1D">
      <w:pPr>
        <w:numPr>
          <w:ilvl w:val="2"/>
          <w:numId w:val="85"/>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xác nhận phải khớp với trường "Mật khẩu".</w:t>
      </w:r>
    </w:p>
    <w:p w:rsidR="00000000" w:rsidDel="00000000" w:rsidP="00000000" w:rsidRDefault="00000000" w:rsidRPr="00000000" w14:paraId="00000C1E">
      <w:pPr>
        <w:numPr>
          <w:ilvl w:val="2"/>
          <w:numId w:val="85"/>
        </w:numPr>
        <w:spacing w:after="24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khớp, hệ thống sẽ hiển thị thông báo lỗi dưới ô nhập.</w:t>
      </w:r>
    </w:p>
    <w:p w:rsidR="00000000" w:rsidDel="00000000" w:rsidP="00000000" w:rsidRDefault="00000000" w:rsidRPr="00000000" w14:paraId="00000C1F">
      <w:pPr>
        <w:keepNext w:val="0"/>
        <w:keepLines w:val="0"/>
        <w:spacing w:after="80" w:before="2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Thêm User:</w:t>
      </w:r>
    </w:p>
    <w:p w:rsidR="00000000" w:rsidDel="00000000" w:rsidP="00000000" w:rsidRDefault="00000000" w:rsidRPr="00000000" w14:paraId="00000C20">
      <w:pPr>
        <w:numPr>
          <w:ilvl w:val="0"/>
          <w:numId w:val="55"/>
        </w:numPr>
        <w:spacing w:after="0" w:before="240" w:lineRule="auto"/>
        <w:ind w:left="720" w:hanging="360"/>
        <w:rPr>
          <w:rFonts w:ascii="Times" w:cs="Times" w:eastAsia="Times" w:hAnsi="Times"/>
          <w:sz w:val="26"/>
          <w:szCs w:val="26"/>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Fonts w:ascii="Times New Roman" w:cs="Times New Roman" w:eastAsia="Times New Roman" w:hAnsi="Times New Roman"/>
          <w:sz w:val="26"/>
          <w:szCs w:val="26"/>
          <w:rtl w:val="0"/>
        </w:rPr>
        <w:t xml:space="preserve"> Button</w:t>
      </w:r>
      <w:r w:rsidDel="00000000" w:rsidR="00000000" w:rsidRPr="00000000">
        <w:rPr>
          <w:rtl w:val="0"/>
        </w:rPr>
      </w:r>
    </w:p>
    <w:p w:rsidR="00000000" w:rsidDel="00000000" w:rsidP="00000000" w:rsidRDefault="00000000" w:rsidRPr="00000000" w14:paraId="00000C21">
      <w:pPr>
        <w:numPr>
          <w:ilvl w:val="0"/>
          <w:numId w:val="55"/>
        </w:numPr>
        <w:spacing w:after="0" w:before="0" w:lineRule="auto"/>
        <w:ind w:left="720" w:hanging="360"/>
        <w:rPr>
          <w:rFonts w:ascii="Times" w:cs="Times" w:eastAsia="Times" w:hAnsi="Times"/>
          <w:sz w:val="26"/>
          <w:szCs w:val="26"/>
        </w:rPr>
      </w:pPr>
      <w:r w:rsidDel="00000000" w:rsidR="00000000" w:rsidRPr="00000000">
        <w:rPr>
          <w:rFonts w:ascii="Times New Roman" w:cs="Times New Roman" w:eastAsia="Times New Roman" w:hAnsi="Times New Roman"/>
          <w:b w:val="1"/>
          <w:sz w:val="26"/>
          <w:szCs w:val="26"/>
          <w:rtl w:val="0"/>
        </w:rPr>
        <w:t xml:space="preserve">Chức năng:</w:t>
      </w:r>
      <w:r w:rsidDel="00000000" w:rsidR="00000000" w:rsidRPr="00000000">
        <w:rPr>
          <w:rFonts w:ascii="Times New Roman" w:cs="Times New Roman" w:eastAsia="Times New Roman" w:hAnsi="Times New Roman"/>
          <w:sz w:val="26"/>
          <w:szCs w:val="26"/>
          <w:rtl w:val="0"/>
        </w:rPr>
        <w:t xml:space="preserve"> Khi quản trị viên nhấn nút "Thêm User", hệ thống sẽ kiểm tra các thông tin đã nhập:</w:t>
      </w:r>
      <w:r w:rsidDel="00000000" w:rsidR="00000000" w:rsidRPr="00000000">
        <w:rPr>
          <w:rtl w:val="0"/>
        </w:rPr>
      </w:r>
    </w:p>
    <w:p w:rsidR="00000000" w:rsidDel="00000000" w:rsidP="00000000" w:rsidRDefault="00000000" w:rsidRPr="00000000" w14:paraId="00000C22">
      <w:pPr>
        <w:numPr>
          <w:ilvl w:val="1"/>
          <w:numId w:val="55"/>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thông tin hợp lệ, người dùng mới sẽ được thêm vào hệ thống.</w:t>
      </w:r>
    </w:p>
    <w:p w:rsidR="00000000" w:rsidDel="00000000" w:rsidP="00000000" w:rsidRDefault="00000000" w:rsidRPr="00000000" w14:paraId="00000C23">
      <w:pPr>
        <w:numPr>
          <w:ilvl w:val="1"/>
          <w:numId w:val="55"/>
        </w:numPr>
        <w:spacing w:after="24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lỗi trong bất kỳ trường nào, thông báo lỗi sẽ được hiển thị ngay dưới trường tương ứng để quản trị viên biết và sửa đổi.</w:t>
      </w:r>
    </w:p>
    <w:p w:rsidR="00000000" w:rsidDel="00000000" w:rsidP="00000000" w:rsidRDefault="00000000" w:rsidRPr="00000000" w14:paraId="00000C24">
      <w:pPr>
        <w:keepNext w:val="0"/>
        <w:keepLines w:val="0"/>
        <w:spacing w:after="80" w:before="2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hoạt động:</w:t>
      </w:r>
    </w:p>
    <w:p w:rsidR="00000000" w:rsidDel="00000000" w:rsidP="00000000" w:rsidRDefault="00000000" w:rsidRPr="00000000" w14:paraId="00000C25">
      <w:pPr>
        <w:numPr>
          <w:ilvl w:val="0"/>
          <w:numId w:val="80"/>
        </w:numPr>
        <w:spacing w:after="0" w:before="240" w:lineRule="auto"/>
        <w:ind w:left="720" w:hanging="360"/>
        <w:rPr>
          <w:rFonts w:ascii="Times" w:cs="Times" w:eastAsia="Times" w:hAnsi="Times"/>
          <w:sz w:val="26"/>
          <w:szCs w:val="26"/>
        </w:rPr>
      </w:pPr>
      <w:r w:rsidDel="00000000" w:rsidR="00000000" w:rsidRPr="00000000">
        <w:rPr>
          <w:rFonts w:ascii="Times New Roman" w:cs="Times New Roman" w:eastAsia="Times New Roman" w:hAnsi="Times New Roman"/>
          <w:b w:val="1"/>
          <w:sz w:val="26"/>
          <w:szCs w:val="26"/>
          <w:rtl w:val="0"/>
        </w:rPr>
        <w:t xml:space="preserve">Nhập thông tin:</w:t>
      </w:r>
      <w:r w:rsidDel="00000000" w:rsidR="00000000" w:rsidRPr="00000000">
        <w:rPr>
          <w:rFonts w:ascii="Times New Roman" w:cs="Times New Roman" w:eastAsia="Times New Roman" w:hAnsi="Times New Roman"/>
          <w:sz w:val="26"/>
          <w:szCs w:val="26"/>
          <w:rtl w:val="0"/>
        </w:rPr>
        <w:t xml:space="preserve"> Quản trị viên cung cấp các thông tin bắt buộc bao gồm tài khoản (email), mật khẩu và mật khẩu xác nhận.</w:t>
      </w:r>
      <w:r w:rsidDel="00000000" w:rsidR="00000000" w:rsidRPr="00000000">
        <w:rPr>
          <w:rtl w:val="0"/>
        </w:rPr>
      </w:r>
    </w:p>
    <w:p w:rsidR="00000000" w:rsidDel="00000000" w:rsidP="00000000" w:rsidRDefault="00000000" w:rsidRPr="00000000" w14:paraId="00000C26">
      <w:pPr>
        <w:numPr>
          <w:ilvl w:val="0"/>
          <w:numId w:val="80"/>
        </w:numPr>
        <w:spacing w:after="0"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Xác thực thông tin:</w:t>
      </w:r>
      <w:r w:rsidDel="00000000" w:rsidR="00000000" w:rsidRPr="00000000">
        <w:rPr>
          <w:rtl w:val="0"/>
        </w:rPr>
      </w:r>
    </w:p>
    <w:p w:rsidR="00000000" w:rsidDel="00000000" w:rsidP="00000000" w:rsidRDefault="00000000" w:rsidRPr="00000000" w14:paraId="00000C27">
      <w:pPr>
        <w:numPr>
          <w:ilvl w:val="1"/>
          <w:numId w:val="80"/>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email theo định dạng yêu cầu.</w:t>
      </w:r>
    </w:p>
    <w:p w:rsidR="00000000" w:rsidDel="00000000" w:rsidP="00000000" w:rsidRDefault="00000000" w:rsidRPr="00000000" w14:paraId="00000C28">
      <w:pPr>
        <w:numPr>
          <w:ilvl w:val="1"/>
          <w:numId w:val="80"/>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độ mạnh của mật khẩu dựa trên quy tắc về ký tự và độ dài.</w:t>
      </w:r>
    </w:p>
    <w:p w:rsidR="00000000" w:rsidDel="00000000" w:rsidP="00000000" w:rsidRDefault="00000000" w:rsidRPr="00000000" w14:paraId="00000C29">
      <w:pPr>
        <w:numPr>
          <w:ilvl w:val="1"/>
          <w:numId w:val="80"/>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mật khẩu xác nhận có khớp với mật khẩu ban đầu hay không.</w:t>
      </w:r>
    </w:p>
    <w:p w:rsidR="00000000" w:rsidDel="00000000" w:rsidP="00000000" w:rsidRDefault="00000000" w:rsidRPr="00000000" w14:paraId="00000C2A">
      <w:pPr>
        <w:numPr>
          <w:ilvl w:val="0"/>
          <w:numId w:val="80"/>
        </w:numPr>
        <w:spacing w:after="0"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Xử lý khi có lỗi:</w:t>
      </w:r>
      <w:r w:rsidDel="00000000" w:rsidR="00000000" w:rsidRPr="00000000">
        <w:rPr>
          <w:rtl w:val="0"/>
        </w:rPr>
      </w:r>
    </w:p>
    <w:p w:rsidR="00000000" w:rsidDel="00000000" w:rsidP="00000000" w:rsidRDefault="00000000" w:rsidRPr="00000000" w14:paraId="00000C2B">
      <w:pPr>
        <w:numPr>
          <w:ilvl w:val="1"/>
          <w:numId w:val="80"/>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thông tin nhập sai, hệ thống sẽ hiển thị thông báo lỗi ngay dưới ô nhập bị lỗi.</w:t>
      </w:r>
    </w:p>
    <w:p w:rsidR="00000000" w:rsidDel="00000000" w:rsidP="00000000" w:rsidRDefault="00000000" w:rsidRPr="00000000" w14:paraId="00000C2C">
      <w:pPr>
        <w:numPr>
          <w:ilvl w:val="0"/>
          <w:numId w:val="80"/>
        </w:numPr>
        <w:spacing w:after="0"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Thêm user thành công:</w:t>
      </w:r>
      <w:r w:rsidDel="00000000" w:rsidR="00000000" w:rsidRPr="00000000">
        <w:rPr>
          <w:rtl w:val="0"/>
        </w:rPr>
      </w:r>
    </w:p>
    <w:p w:rsidR="00000000" w:rsidDel="00000000" w:rsidP="00000000" w:rsidRDefault="00000000" w:rsidRPr="00000000" w14:paraId="00000C2D">
      <w:pPr>
        <w:numPr>
          <w:ilvl w:val="1"/>
          <w:numId w:val="80"/>
        </w:numPr>
        <w:spacing w:after="24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tất cả các thông tin hợp lệ, hệ thống sẽ thêm người dùng mới vào cơ sở dữ liệu.</w:t>
      </w:r>
    </w:p>
    <w:p w:rsidR="00000000" w:rsidDel="00000000" w:rsidP="00000000" w:rsidRDefault="00000000" w:rsidRPr="00000000" w14:paraId="00000C2E">
      <w:pPr>
        <w:keepNext w:val="0"/>
        <w:keepLines w:val="0"/>
        <w:spacing w:after="80" w:before="2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p w:rsidR="00000000" w:rsidDel="00000000" w:rsidP="00000000" w:rsidRDefault="00000000" w:rsidRPr="00000000" w14:paraId="00000C2F">
      <w:pPr>
        <w:numPr>
          <w:ilvl w:val="0"/>
          <w:numId w:val="86"/>
        </w:numPr>
        <w:spacing w:after="0" w:before="24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Sau khi thêm thành công, người dùng mới sẽ xuất hiện trong danh sách người dùng.</w:t>
      </w:r>
    </w:p>
    <w:p w:rsidR="00000000" w:rsidDel="00000000" w:rsidP="00000000" w:rsidRDefault="00000000" w:rsidRPr="00000000" w14:paraId="00000C30">
      <w:pPr>
        <w:numPr>
          <w:ilvl w:val="0"/>
          <w:numId w:val="86"/>
        </w:numPr>
        <w:spacing w:after="240" w:before="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Quản trị viên có thể tiếp tục quản lý người dùng, chỉnh sửa hoặc xóa nếu cần.</w:t>
      </w:r>
    </w:p>
    <w:p w:rsidR="00000000" w:rsidDel="00000000" w:rsidP="00000000" w:rsidRDefault="00000000" w:rsidRPr="00000000" w14:paraId="00000C31">
      <w:pPr>
        <w:spacing w:after="240" w:befor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0C32">
      <w:pPr>
        <w:rPr>
          <w:rFonts w:ascii="Times" w:cs="Times" w:eastAsia="Times" w:hAnsi="Times"/>
          <w:sz w:val="26"/>
          <w:szCs w:val="26"/>
        </w:rPr>
      </w:pPr>
      <w:r w:rsidDel="00000000" w:rsidR="00000000" w:rsidRPr="00000000">
        <w:rPr>
          <w:rtl w:val="0"/>
        </w:rPr>
      </w:r>
    </w:p>
    <w:tbl>
      <w:tblPr>
        <w:tblStyle w:val="Table5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09.5974049755409"/>
        <w:gridCol w:w="1619.1948099510819"/>
        <w:gridCol w:w="1274.3662856096478"/>
        <w:gridCol w:w="1484.261909121825"/>
        <w:gridCol w:w="1109.4482957072228"/>
        <w:gridCol w:w="2728.6431056583046"/>
        <w:tblGridChange w:id="0">
          <w:tblGrid>
            <w:gridCol w:w="809.5974049755409"/>
            <w:gridCol w:w="1619.1948099510819"/>
            <w:gridCol w:w="1274.3662856096478"/>
            <w:gridCol w:w="1484.261909121825"/>
            <w:gridCol w:w="1109.4482957072228"/>
            <w:gridCol w:w="2728.6431056583046"/>
          </w:tblGrid>
        </w:tblGridChange>
      </w:tblGrid>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C33">
            <w:pPr>
              <w:spacing w:after="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C34">
            <w:pPr>
              <w:spacing w:after="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thành phần</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C35">
            <w:pPr>
              <w:spacing w:after="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C36">
            <w:pPr>
              <w:spacing w:after="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C37">
            <w:pPr>
              <w:spacing w:after="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Chiều Dài</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C38">
            <w:pPr>
              <w:spacing w:after="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144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C39">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3A">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Nhập tên người dùng với tiêu đề “Tên người dùng”</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3B">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3C">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3D">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min:1 max: 255</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3E">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tên người dùng</w:t>
            </w:r>
          </w:p>
        </w:tc>
      </w:tr>
      <w:tr>
        <w:trPr>
          <w:cantSplit w:val="0"/>
          <w:trHeight w:val="111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C3F">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40">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Nhập Email với tiêu đề “Email”</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41">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42">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43">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min:1 max: 255</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44">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Email người dùng</w:t>
            </w:r>
          </w:p>
        </w:tc>
      </w:tr>
      <w:tr>
        <w:trPr>
          <w:cantSplit w:val="0"/>
          <w:trHeight w:val="21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C45">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46">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Nhập mật khẩu với tiêu đề “Mật khẩu”</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47">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48">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49">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min:1 max: 255</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4A">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Nhập nhập khẩu cho người dùng.</w:t>
            </w:r>
          </w:p>
          <w:p w:rsidR="00000000" w:rsidDel="00000000" w:rsidP="00000000" w:rsidRDefault="00000000" w:rsidRPr="00000000" w14:paraId="00000C4B">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Mật khẩu người dùng phải bao gồm: chữ, số và ký tự đặc biệt để đảm bảo độ bảo mật cho tài khoản</w:t>
            </w:r>
          </w:p>
        </w:tc>
      </w:tr>
      <w:tr>
        <w:trPr>
          <w:cantSplit w:val="0"/>
          <w:trHeight w:val="177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C4C">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4D">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Nhập để xác nhận mật khẩu với tiêu đề “Nhập lại mật khẩu”</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4E">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4F">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50">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min:1 max:255</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51">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Nhập lại mật khẩu để xác nhận</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C52">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53">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“Lưu”</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54">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55">
            <w:pPr>
              <w:spacing w:after="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56">
            <w:pPr>
              <w:spacing w:after="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57">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Ấn để thêm người dùng mới</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C58">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59">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“hủy”</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5A">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5B">
            <w:pPr>
              <w:spacing w:after="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5C">
            <w:pPr>
              <w:spacing w:after="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5D">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Ấn để hủy quá trình nhập và thoát khỏi modal</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C5E">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5F">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“X”</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60">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61">
            <w:pPr>
              <w:spacing w:after="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62">
            <w:pPr>
              <w:spacing w:after="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63">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Ấn để hủy và đóng modal</w:t>
            </w:r>
          </w:p>
        </w:tc>
      </w:tr>
    </w:tbl>
    <w:p w:rsidR="00000000" w:rsidDel="00000000" w:rsidP="00000000" w:rsidRDefault="00000000" w:rsidRPr="00000000" w14:paraId="00000C64">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C65">
      <w:pPr>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Mô tả thêm user</w:t>
      </w:r>
    </w:p>
    <w:p w:rsidR="00000000" w:rsidDel="00000000" w:rsidP="00000000" w:rsidRDefault="00000000" w:rsidRPr="00000000" w14:paraId="00000C66">
      <w:pPr>
        <w:rPr>
          <w:rFonts w:ascii="Times" w:cs="Times" w:eastAsia="Times" w:hAnsi="Times"/>
          <w:sz w:val="26"/>
          <w:szCs w:val="26"/>
        </w:rPr>
      </w:pPr>
      <w:r w:rsidDel="00000000" w:rsidR="00000000" w:rsidRPr="00000000">
        <w:rPr>
          <w:rFonts w:ascii="Times" w:cs="Times" w:eastAsia="Times" w:hAnsi="Times"/>
          <w:sz w:val="26"/>
          <w:szCs w:val="26"/>
          <w:rtl w:val="0"/>
        </w:rPr>
        <w:t xml:space="preserve">Thông báo lỗi thêm user</w:t>
      </w:r>
    </w:p>
    <w:tbl>
      <w:tblPr>
        <w:tblStyle w:val="Table53"/>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2760"/>
        <w:gridCol w:w="2655"/>
        <w:gridCol w:w="2655"/>
        <w:tblGridChange w:id="0">
          <w:tblGrid>
            <w:gridCol w:w="930"/>
            <w:gridCol w:w="2760"/>
            <w:gridCol w:w="2655"/>
            <w:gridCol w:w="2655"/>
          </w:tblGrid>
        </w:tblGridChange>
      </w:tblGrid>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67">
            <w:pPr>
              <w:spacing w:after="0" w:lineRule="auto"/>
              <w:ind w:right="-12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6" w:val="single"/>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68">
            <w:pPr>
              <w:spacing w:after="0" w:lineRule="auto"/>
              <w:ind w:right="-8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w:t>
            </w:r>
          </w:p>
        </w:tc>
        <w:tc>
          <w:tcPr>
            <w:tcBorders>
              <w:top w:color="000000" w:space="0" w:sz="6" w:val="single"/>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69">
            <w:pPr>
              <w:spacing w:after="0" w:lineRule="auto"/>
              <w:ind w:right="-4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gây ra lỗi</w:t>
            </w:r>
          </w:p>
        </w:tc>
        <w:tc>
          <w:tcPr>
            <w:tcBorders>
              <w:top w:color="000000" w:space="0" w:sz="6" w:val="single"/>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6A">
            <w:pPr>
              <w:spacing w:after="0" w:lineRule="auto"/>
              <w:ind w:right="-6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báo lỗi</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6B">
            <w:pPr>
              <w:spacing w:after="0" w:lineRule="auto"/>
              <w:ind w:right="-1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6C">
            <w:pPr>
              <w:spacing w:after="0" w:lineRule="auto"/>
              <w:ind w:right="-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tên người dùng</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6D">
            <w:pPr>
              <w:spacing w:after="0" w:lineRule="auto"/>
              <w:ind w:right="-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tên người dùng hoặc tên vượt quá giới hạn</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6E">
            <w:pPr>
              <w:spacing w:after="0" w:lineRule="auto"/>
              <w:ind w:right="-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tên người dùng hợp lệ (1 - 255 ký tự).</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6F">
            <w:pPr>
              <w:spacing w:after="0" w:lineRule="auto"/>
              <w:ind w:right="-1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70">
            <w:pPr>
              <w:spacing w:after="0" w:lineRule="auto"/>
              <w:ind w:right="-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tên người dùng</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71">
            <w:pPr>
              <w:spacing w:after="0" w:lineRule="auto"/>
              <w:ind w:right="-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tên có chứa kí tự đặc biệt như !@#$%^&amp;*...</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72">
            <w:pPr>
              <w:spacing w:after="0" w:lineRule="auto"/>
              <w:ind w:right="-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tên người dùng hợp lệ</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73">
            <w:pPr>
              <w:spacing w:after="0" w:lineRule="auto"/>
              <w:ind w:right="-1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74">
            <w:pPr>
              <w:spacing w:after="0" w:lineRule="auto"/>
              <w:ind w:right="-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email người dùng</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75">
            <w:pPr>
              <w:spacing w:after="0" w:lineRule="auto"/>
              <w:ind w:right="-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email hoặc email không đúng định dạng</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76">
            <w:pPr>
              <w:spacing w:after="0" w:lineRule="auto"/>
              <w:ind w:right="-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email hợp lệ.</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77">
            <w:pPr>
              <w:spacing w:after="0" w:lineRule="auto"/>
              <w:ind w:right="-1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78">
            <w:pPr>
              <w:spacing w:after="0" w:lineRule="auto"/>
              <w:ind w:right="-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email người dùng</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79">
            <w:pPr>
              <w:spacing w:after="0" w:lineRule="auto"/>
              <w:ind w:right="-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email trùng với tài khoản khác</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7A">
            <w:pPr>
              <w:spacing w:after="0" w:lineRule="auto"/>
              <w:ind w:right="-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đã tồn tại, vui lòng thử email khác</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7B">
            <w:pPr>
              <w:spacing w:after="0" w:lineRule="auto"/>
              <w:ind w:right="-1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7C">
            <w:pPr>
              <w:spacing w:after="0" w:lineRule="auto"/>
              <w:ind w:right="-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email người dùng</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7D">
            <w:pPr>
              <w:spacing w:after="0" w:lineRule="auto"/>
              <w:ind w:right="-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email vượt quá giới hạn</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7E">
            <w:pPr>
              <w:spacing w:after="0" w:lineRule="auto"/>
              <w:ind w:right="-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email hợp lệ (1 - 255 ký tự).</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7F">
            <w:pPr>
              <w:spacing w:after="0" w:lineRule="auto"/>
              <w:ind w:right="-1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80">
            <w:pPr>
              <w:spacing w:after="0" w:lineRule="auto"/>
              <w:ind w:right="-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mật khẩu</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81">
            <w:pPr>
              <w:spacing w:after="0" w:lineRule="auto"/>
              <w:ind w:right="-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mật khẩu hoặc mật khẩu vượt quá giới hạn</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82">
            <w:pPr>
              <w:spacing w:after="0" w:lineRule="auto"/>
              <w:ind w:right="-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mật khẩu hợp lệ (1 - 255 ký tự).</w:t>
            </w:r>
          </w:p>
        </w:tc>
      </w:tr>
      <w:tr>
        <w:trPr>
          <w:cantSplit w:val="0"/>
          <w:trHeight w:val="1110" w:hRule="atLeast"/>
          <w:tblHeader w:val="0"/>
        </w:trPr>
        <w:tc>
          <w:tcPr>
            <w:tcBorders>
              <w:top w:color="000000" w:space="0" w:sz="0" w:val="nil"/>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83">
            <w:pPr>
              <w:spacing w:after="0" w:lineRule="auto"/>
              <w:ind w:right="-1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84">
            <w:pPr>
              <w:spacing w:after="0" w:lineRule="auto"/>
              <w:ind w:right="-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mật khẩu</w:t>
            </w:r>
          </w:p>
          <w:p w:rsidR="00000000" w:rsidDel="00000000" w:rsidP="00000000" w:rsidRDefault="00000000" w:rsidRPr="00000000" w14:paraId="00000C85">
            <w:pPr>
              <w:spacing w:after="0" w:lineRule="auto"/>
              <w:ind w:right="-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86">
            <w:pPr>
              <w:spacing w:after="0" w:lineRule="auto"/>
              <w:ind w:right="-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mật khẩu đủ mạnh</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87">
            <w:pPr>
              <w:spacing w:after="0" w:lineRule="auto"/>
              <w:ind w:right="-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phải bao gồm, chữ, số và ký tự đặc biệt (!@#$%^&amp;*)</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88">
            <w:pPr>
              <w:spacing w:after="0" w:lineRule="auto"/>
              <w:ind w:right="-1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89">
            <w:pPr>
              <w:spacing w:after="0" w:lineRule="auto"/>
              <w:ind w:right="-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lại mật khẩu</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8A">
            <w:pPr>
              <w:spacing w:after="0" w:lineRule="auto"/>
              <w:ind w:right="-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không giống nhau</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8B">
            <w:pPr>
              <w:spacing w:after="0" w:lineRule="auto"/>
              <w:ind w:right="-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không khớp</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8C">
            <w:pPr>
              <w:spacing w:after="0" w:lineRule="auto"/>
              <w:ind w:right="-1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8D">
            <w:pPr>
              <w:spacing w:after="0" w:lineRule="auto"/>
              <w:ind w:right="-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lại mật khẩu</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8E">
            <w:pPr>
              <w:spacing w:after="0" w:lineRule="auto"/>
              <w:ind w:right="-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hoặc mật khẩu nhập lại dài hơn 255 kí tự</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8F">
            <w:pPr>
              <w:spacing w:after="0" w:lineRule="auto"/>
              <w:ind w:right="-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mật khẩu hợp lệ (1-255 ký tự).</w:t>
            </w:r>
          </w:p>
        </w:tc>
      </w:tr>
    </w:tbl>
    <w:p w:rsidR="00000000" w:rsidDel="00000000" w:rsidP="00000000" w:rsidRDefault="00000000" w:rsidRPr="00000000" w14:paraId="00000C90">
      <w:pPr>
        <w:jc w:val="center"/>
        <w:rPr>
          <w:rFonts w:ascii="Times" w:cs="Times" w:eastAsia="Times" w:hAnsi="Times"/>
          <w:sz w:val="26"/>
          <w:szCs w:val="26"/>
        </w:rPr>
      </w:pPr>
      <w:r w:rsidDel="00000000" w:rsidR="00000000" w:rsidRPr="00000000">
        <w:rPr>
          <w:rtl w:val="0"/>
        </w:rPr>
      </w:r>
    </w:p>
    <w:p w:rsidR="00000000" w:rsidDel="00000000" w:rsidP="00000000" w:rsidRDefault="00000000" w:rsidRPr="00000000" w14:paraId="00000C91">
      <w:pPr>
        <w:jc w:val="center"/>
        <w:rPr>
          <w:rFonts w:ascii="Times" w:cs="Times" w:eastAsia="Times" w:hAnsi="Times"/>
          <w:sz w:val="26"/>
          <w:szCs w:val="26"/>
        </w:rPr>
      </w:pPr>
      <w:r w:rsidDel="00000000" w:rsidR="00000000" w:rsidRPr="00000000">
        <w:rPr>
          <w:rtl w:val="0"/>
        </w:rPr>
      </w:r>
    </w:p>
    <w:p w:rsidR="00000000" w:rsidDel="00000000" w:rsidP="00000000" w:rsidRDefault="00000000" w:rsidRPr="00000000" w14:paraId="00000C92">
      <w:pPr>
        <w:rPr>
          <w:rFonts w:ascii="Times" w:cs="Times" w:eastAsia="Times" w:hAnsi="Times"/>
          <w:sz w:val="26"/>
          <w:szCs w:val="26"/>
        </w:rPr>
      </w:pPr>
      <w:r w:rsidDel="00000000" w:rsidR="00000000" w:rsidRPr="00000000">
        <w:rPr>
          <w:rFonts w:ascii="Times" w:cs="Times" w:eastAsia="Times" w:hAnsi="Times"/>
          <w:sz w:val="26"/>
          <w:szCs w:val="26"/>
          <w:rtl w:val="0"/>
        </w:rPr>
        <w:t xml:space="preserve">Xóa user</w:t>
      </w:r>
    </w:p>
    <w:p w:rsidR="00000000" w:rsidDel="00000000" w:rsidP="00000000" w:rsidRDefault="00000000" w:rsidRPr="00000000" w14:paraId="00000C93">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4035680" cy="2172027"/>
            <wp:effectExtent b="0" l="0" r="0" t="0"/>
            <wp:docPr id="171"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4035680" cy="2172027"/>
                    </a:xfrm>
                    <a:prstGeom prst="rect"/>
                    <a:ln/>
                  </pic:spPr>
                </pic:pic>
              </a:graphicData>
            </a:graphic>
          </wp:inline>
        </w:drawing>
      </w:r>
      <w:r w:rsidDel="00000000" w:rsidR="00000000" w:rsidRPr="00000000">
        <w:rPr>
          <w:rFonts w:ascii="Times" w:cs="Times" w:eastAsia="Times" w:hAnsi="Times"/>
          <w:sz w:val="26"/>
          <w:szCs w:val="26"/>
        </w:rPr>
        <w:drawing>
          <wp:inline distB="114300" distT="114300" distL="114300" distR="114300">
            <wp:extent cx="5731200" cy="1701800"/>
            <wp:effectExtent b="0" l="0" r="0" t="0"/>
            <wp:docPr id="162"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C94">
      <w:pPr>
        <w:spacing w:after="240" w:befor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0C95">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19.3: Hình thông báo xóa user</w:t>
      </w:r>
    </w:p>
    <w:p w:rsidR="00000000" w:rsidDel="00000000" w:rsidP="00000000" w:rsidRDefault="00000000" w:rsidRPr="00000000" w14:paraId="00000C9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Bảng mô tả xóa user</w:t>
      </w:r>
    </w:p>
    <w:tbl>
      <w:tblPr>
        <w:tblStyle w:val="Table54"/>
        <w:tblW w:w="81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2130"/>
        <w:gridCol w:w="2130"/>
        <w:gridCol w:w="2970"/>
        <w:tblGridChange w:id="0">
          <w:tblGrid>
            <w:gridCol w:w="915"/>
            <w:gridCol w:w="2130"/>
            <w:gridCol w:w="2130"/>
            <w:gridCol w:w="2970"/>
          </w:tblGrid>
        </w:tblGridChange>
      </w:tblGrid>
      <w:tr>
        <w:trPr>
          <w:cantSplit w:val="0"/>
          <w:trHeight w:val="780"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97">
            <w:pPr>
              <w:spacing w:after="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6" w:val="single"/>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98">
            <w:pPr>
              <w:spacing w:after="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thành phần</w:t>
            </w:r>
          </w:p>
        </w:tc>
        <w:tc>
          <w:tcPr>
            <w:tcBorders>
              <w:top w:color="000000" w:space="0" w:sz="6" w:val="single"/>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99">
            <w:pPr>
              <w:spacing w:after="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tcBorders>
              <w:top w:color="000000" w:space="0" w:sz="6" w:val="single"/>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9A">
            <w:pPr>
              <w:spacing w:after="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9B">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9C">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xóa</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9D">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9E">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tác giả  trong danh sách</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9F">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A0">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Hủy</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A1">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0" w:val="nil"/>
              <w:left w:color="000000" w:space="0" w:sz="0" w:val="nil"/>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CA2">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tắt modal thông báo</w:t>
            </w:r>
          </w:p>
        </w:tc>
      </w:tr>
    </w:tbl>
    <w:p w:rsidR="00000000" w:rsidDel="00000000" w:rsidP="00000000" w:rsidRDefault="00000000" w:rsidRPr="00000000" w14:paraId="00000CA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rồi sẽ quay lại trang quản lý user và user đó đã bị xóa .</w:t>
      </w:r>
    </w:p>
    <w:p w:rsidR="00000000" w:rsidDel="00000000" w:rsidP="00000000" w:rsidRDefault="00000000" w:rsidRPr="00000000" w14:paraId="00000CA4">
      <w:pPr>
        <w:spacing w:after="240" w:before="240" w:lineRule="auto"/>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CHÚ Ý</w:t>
      </w:r>
    </w:p>
    <w:p w:rsidR="00000000" w:rsidDel="00000000" w:rsidP="00000000" w:rsidRDefault="00000000" w:rsidRPr="00000000" w14:paraId="00000CA5">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Hiển thị user</w:t>
      </w:r>
    </w:p>
    <w:p w:rsidR="00000000" w:rsidDel="00000000" w:rsidP="00000000" w:rsidRDefault="00000000" w:rsidRPr="00000000" w14:paraId="00000CA6">
      <w:pPr>
        <w:spacing w:after="240"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Bảo gờm  có Hiển thị tất cả các user lấy từ database tối đa 10 user sắp sếp ai mới tạo thì hiển thị hiện cuối cùng, và có phân trang ajax không load lại trang</w:t>
      </w:r>
    </w:p>
    <w:p w:rsidR="00000000" w:rsidDel="00000000" w:rsidP="00000000" w:rsidRDefault="00000000" w:rsidRPr="00000000" w14:paraId="00000CA7">
      <w:pPr>
        <w:spacing w:after="240"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Có thể khóa user để user không đăng nhập vào được</w:t>
      </w:r>
    </w:p>
    <w:p w:rsidR="00000000" w:rsidDel="00000000" w:rsidP="00000000" w:rsidRDefault="00000000" w:rsidRPr="00000000" w14:paraId="00000CA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Bao gồm</w:t>
      </w:r>
    </w:p>
    <w:p w:rsidR="00000000" w:rsidDel="00000000" w:rsidP="00000000" w:rsidRDefault="00000000" w:rsidRPr="00000000" w14:paraId="00000CA9">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w:t>
      </w:r>
    </w:p>
    <w:p w:rsidR="00000000" w:rsidDel="00000000" w:rsidP="00000000" w:rsidRDefault="00000000" w:rsidRPr="00000000" w14:paraId="00000CA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1 mode gầm co Tên email sdt giới tính và ảnh.</w:t>
      </w:r>
    </w:p>
    <w:p w:rsidR="00000000" w:rsidDel="00000000" w:rsidP="00000000" w:rsidRDefault="00000000" w:rsidRPr="00000000" w14:paraId="00000CAB">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Tạo</w:t>
      </w:r>
    </w:p>
    <w:p w:rsidR="00000000" w:rsidDel="00000000" w:rsidP="00000000" w:rsidRDefault="00000000" w:rsidRPr="00000000" w14:paraId="00000CAC">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The name field is required.</w:t>
      </w:r>
    </w:p>
    <w:p w:rsidR="00000000" w:rsidDel="00000000" w:rsidP="00000000" w:rsidRDefault="00000000" w:rsidRPr="00000000" w14:paraId="00000CAD">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Nhập sai tên name</w:t>
      </w:r>
    </w:p>
    <w:p w:rsidR="00000000" w:rsidDel="00000000" w:rsidP="00000000" w:rsidRDefault="00000000" w:rsidRPr="00000000" w14:paraId="00000CAE">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The gender field is required.</w:t>
      </w:r>
    </w:p>
    <w:p w:rsidR="00000000" w:rsidDel="00000000" w:rsidP="00000000" w:rsidRDefault="00000000" w:rsidRPr="00000000" w14:paraId="00000CAF">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Thiếu chọn giới tính</w:t>
      </w:r>
    </w:p>
    <w:p w:rsidR="00000000" w:rsidDel="00000000" w:rsidP="00000000" w:rsidRDefault="00000000" w:rsidRPr="00000000" w14:paraId="00000CB0">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The password field must be at least 6 characters.</w:t>
      </w:r>
    </w:p>
    <w:p w:rsidR="00000000" w:rsidDel="00000000" w:rsidP="00000000" w:rsidRDefault="00000000" w:rsidRPr="00000000" w14:paraId="00000CB1">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Nhập sai yêu cầu tạo mật khẩu</w:t>
      </w:r>
    </w:p>
    <w:p w:rsidR="00000000" w:rsidDel="00000000" w:rsidP="00000000" w:rsidRDefault="00000000" w:rsidRPr="00000000" w14:paraId="00000CB2">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Sẽ thông báo tra từng lỗi trên</w:t>
      </w:r>
    </w:p>
    <w:p w:rsidR="00000000" w:rsidDel="00000000" w:rsidP="00000000" w:rsidRDefault="00000000" w:rsidRPr="00000000" w14:paraId="00000CB3">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Nếu chọn ảnh quá 1mb sẽ thông báo bạn chọn quá 1mb vui lòng chọn lại</w:t>
      </w:r>
    </w:p>
    <w:p w:rsidR="00000000" w:rsidDel="00000000" w:rsidP="00000000" w:rsidRDefault="00000000" w:rsidRPr="00000000" w14:paraId="00000CB4">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w:t>
      </w:r>
    </w:p>
    <w:p w:rsidR="00000000" w:rsidDel="00000000" w:rsidP="00000000" w:rsidRDefault="00000000" w:rsidRPr="00000000" w14:paraId="00000CB5">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The name field is required.</w:t>
      </w:r>
    </w:p>
    <w:p w:rsidR="00000000" w:rsidDel="00000000" w:rsidP="00000000" w:rsidRDefault="00000000" w:rsidRPr="00000000" w14:paraId="00000CB6">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Nhập sai tên name</w:t>
      </w:r>
    </w:p>
    <w:p w:rsidR="00000000" w:rsidDel="00000000" w:rsidP="00000000" w:rsidRDefault="00000000" w:rsidRPr="00000000" w14:paraId="00000CB7">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The gender field is required.</w:t>
      </w:r>
    </w:p>
    <w:p w:rsidR="00000000" w:rsidDel="00000000" w:rsidP="00000000" w:rsidRDefault="00000000" w:rsidRPr="00000000" w14:paraId="00000CB8">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Thiếu chọn giới tính</w:t>
      </w:r>
    </w:p>
    <w:p w:rsidR="00000000" w:rsidDel="00000000" w:rsidP="00000000" w:rsidRDefault="00000000" w:rsidRPr="00000000" w14:paraId="00000CB9">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The password field must be at least 6 characters.</w:t>
      </w:r>
    </w:p>
    <w:p w:rsidR="00000000" w:rsidDel="00000000" w:rsidP="00000000" w:rsidRDefault="00000000" w:rsidRPr="00000000" w14:paraId="00000CBA">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Nhập sai yêu cầu tạo mật khẩu</w:t>
      </w:r>
    </w:p>
    <w:p w:rsidR="00000000" w:rsidDel="00000000" w:rsidP="00000000" w:rsidRDefault="00000000" w:rsidRPr="00000000" w14:paraId="00000CBB">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Sẽ thông báo tra từng lỗi trên</w:t>
      </w:r>
    </w:p>
    <w:p w:rsidR="00000000" w:rsidDel="00000000" w:rsidP="00000000" w:rsidRDefault="00000000" w:rsidRPr="00000000" w14:paraId="00000CBC">
      <w:p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Nếu chọn ảnh quá 1mb sẽ thông báo bạn chọn quá 1mb vui lòng chọn lại</w:t>
      </w:r>
    </w:p>
    <w:p w:rsidR="00000000" w:rsidDel="00000000" w:rsidP="00000000" w:rsidRDefault="00000000" w:rsidRPr="00000000" w14:paraId="00000CBD">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CBE">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Xóa</w:t>
      </w:r>
    </w:p>
    <w:p w:rsidR="00000000" w:rsidDel="00000000" w:rsidP="00000000" w:rsidRDefault="00000000" w:rsidRPr="00000000" w14:paraId="00000CBF">
      <w:pPr>
        <w:spacing w:after="240"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Hiển thị model hỏi bạn có muốn xóa không. Nếu ok thì sẽ xóa</w:t>
      </w:r>
    </w:p>
    <w:p w:rsidR="00000000" w:rsidDel="00000000" w:rsidP="00000000" w:rsidRDefault="00000000" w:rsidRPr="00000000" w14:paraId="00000CC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CC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CC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C3">
      <w:pPr>
        <w:pStyle w:val="Heading3"/>
        <w:rPr>
          <w:color w:val="000000"/>
          <w:sz w:val="26"/>
          <w:szCs w:val="26"/>
        </w:rPr>
      </w:pPr>
      <w:bookmarkStart w:colFirst="0" w:colLast="0" w:name="_heading=h.147n2zr" w:id="31"/>
      <w:bookmarkEnd w:id="31"/>
      <w:r w:rsidDel="00000000" w:rsidR="00000000" w:rsidRPr="00000000">
        <w:rPr>
          <w:rtl w:val="0"/>
        </w:rPr>
      </w:r>
    </w:p>
    <w:p w:rsidR="00000000" w:rsidDel="00000000" w:rsidP="00000000" w:rsidRDefault="00000000" w:rsidRPr="00000000" w14:paraId="00000CC4">
      <w:pPr>
        <w:pStyle w:val="Heading3"/>
        <w:rPr>
          <w:rFonts w:ascii="Times New Roman" w:cs="Times New Roman" w:eastAsia="Times New Roman" w:hAnsi="Times New Roman"/>
          <w:color w:val="000000"/>
          <w:sz w:val="30"/>
          <w:szCs w:val="30"/>
        </w:rPr>
      </w:pPr>
      <w:bookmarkStart w:colFirst="0" w:colLast="0" w:name="_heading=h.3o7alnk" w:id="32"/>
      <w:bookmarkEnd w:id="32"/>
      <w:r w:rsidDel="00000000" w:rsidR="00000000" w:rsidRPr="00000000">
        <w:rPr>
          <w:rFonts w:ascii="Times New Roman" w:cs="Times New Roman" w:eastAsia="Times New Roman" w:hAnsi="Times New Roman"/>
          <w:color w:val="000000"/>
          <w:sz w:val="30"/>
          <w:szCs w:val="30"/>
          <w:rtl w:val="0"/>
        </w:rPr>
        <w:t xml:space="preserve">5.11  Quản lý danh mục</w:t>
      </w:r>
    </w:p>
    <w:p w:rsidR="00000000" w:rsidDel="00000000" w:rsidP="00000000" w:rsidRDefault="00000000" w:rsidRPr="00000000" w14:paraId="00000CC5">
      <w:pPr>
        <w:rPr/>
      </w:pPr>
      <w:r w:rsidDel="00000000" w:rsidR="00000000" w:rsidRPr="00000000">
        <w:rPr>
          <w:rtl w:val="0"/>
        </w:rPr>
      </w:r>
    </w:p>
    <w:p w:rsidR="00000000" w:rsidDel="00000000" w:rsidP="00000000" w:rsidRDefault="00000000" w:rsidRPr="00000000" w14:paraId="00000CC6">
      <w:pPr>
        <w:jc w:val="center"/>
        <w:rPr/>
      </w:pPr>
      <w:r w:rsidDel="00000000" w:rsidR="00000000" w:rsidRPr="00000000">
        <w:rPr>
          <w:rFonts w:ascii="Times New Roman" w:cs="Times New Roman" w:eastAsia="Times New Roman" w:hAnsi="Times New Roman"/>
          <w:i w:val="1"/>
          <w:sz w:val="28"/>
          <w:szCs w:val="28"/>
          <w:rtl w:val="0"/>
        </w:rPr>
        <w:t xml:space="preserve">Hình 20: Trang quản lý danh mục</w:t>
      </w:r>
      <w:r w:rsidDel="00000000" w:rsidR="00000000" w:rsidRPr="00000000">
        <w:rPr>
          <w:rtl w:val="0"/>
        </w:rPr>
      </w:r>
    </w:p>
    <w:p w:rsidR="00000000" w:rsidDel="00000000" w:rsidP="00000000" w:rsidRDefault="00000000" w:rsidRPr="00000000" w14:paraId="00000CC7">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         Trang danh sách danh mục: tải tất cả danh mục ra sắp xếp giảm dần theo ngày tạo (created_at), 5 danh mục mỗi trang, có phân trang. Thông tin danh mục bao gồm: mã danh mục, tên danh mục, mô tả, hình.</w:t>
      </w:r>
    </w:p>
    <w:p w:rsidR="00000000" w:rsidDel="00000000" w:rsidP="00000000" w:rsidRDefault="00000000" w:rsidRPr="00000000" w14:paraId="00000CC8">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         Nút “DELETE”: khi bấm vào sẽ hiện hộp thoại thông báo “Do you want to delete this category?”, nhấn “OK” nếu danh mục không chứa sản phẩm nào sẽ hiện thị dòng thông báo xanh với nội dung “Category deleted </w:t>
        <w:tab/>
        <w:t xml:space="preserve"> successfully!”, nếu còn sản phẩm trong danh mục sẽ hiện thông báo đỏ “Cannot delete category that has products.”, không tìm thấy danh mục để xoá hiện thông báo đỏ “Product not found!”</w:t>
      </w:r>
    </w:p>
    <w:p w:rsidR="00000000" w:rsidDel="00000000" w:rsidP="00000000" w:rsidRDefault="00000000" w:rsidRPr="00000000" w14:paraId="00000CC9">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         Tìm kiếm danh mục: tìm theo tên danh mục và mô tả, theo phương thức tìm kiếm fulltext và so trùng. Mỗi trang 5 danh mục, có phân trang, sắp xếp giảm dần theo độ liên quan. Khi không nhập gì hết và bấm tìm kiếm sẽ hiện tất cả danh mục</w:t>
      </w:r>
    </w:p>
    <w:p w:rsidR="00000000" w:rsidDel="00000000" w:rsidP="00000000" w:rsidRDefault="00000000" w:rsidRPr="00000000" w14:paraId="00000CCA">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         Thêm danh mục:</w:t>
      </w:r>
    </w:p>
    <w:p w:rsidR="00000000" w:rsidDel="00000000" w:rsidP="00000000" w:rsidRDefault="00000000" w:rsidRPr="00000000" w14:paraId="00000CCB">
      <w:pPr>
        <w:spacing w:after="240" w:before="240" w:lineRule="auto"/>
        <w:ind w:left="1800" w:hanging="360"/>
        <w:rPr>
          <w:rFonts w:ascii="Times" w:cs="Times" w:eastAsia="Times" w:hAnsi="Times"/>
          <w:sz w:val="26"/>
          <w:szCs w:val="26"/>
        </w:rPr>
      </w:pPr>
      <w:r w:rsidDel="00000000" w:rsidR="00000000" w:rsidRPr="00000000">
        <w:rPr>
          <w:rFonts w:ascii="Courier New" w:cs="Courier New" w:eastAsia="Courier New" w:hAnsi="Courier New"/>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w:cs="Times" w:eastAsia="Times" w:hAnsi="Times"/>
          <w:sz w:val="26"/>
          <w:szCs w:val="26"/>
          <w:rtl w:val="0"/>
        </w:rPr>
        <w:t xml:space="preserve">Tên danh mục ít nhất 2 ký tự, tối đa 50 ký tự, không để trống, không trùng tên với danh mục đã có, chỉ cho phép chữ cái, số, khoảng trắng (không được khoảng trắng liên tiếp).</w:t>
      </w:r>
    </w:p>
    <w:p w:rsidR="00000000" w:rsidDel="00000000" w:rsidP="00000000" w:rsidRDefault="00000000" w:rsidRPr="00000000" w14:paraId="00000CCC">
      <w:pPr>
        <w:spacing w:after="240" w:before="240" w:lineRule="auto"/>
        <w:ind w:left="1800" w:hanging="360"/>
        <w:rPr>
          <w:rFonts w:ascii="Times" w:cs="Times" w:eastAsia="Times" w:hAnsi="Times"/>
          <w:sz w:val="26"/>
          <w:szCs w:val="26"/>
        </w:rPr>
      </w:pPr>
      <w:r w:rsidDel="00000000" w:rsidR="00000000" w:rsidRPr="00000000">
        <w:rPr>
          <w:rFonts w:ascii="Courier New" w:cs="Courier New" w:eastAsia="Courier New" w:hAnsi="Courier New"/>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w:cs="Times" w:eastAsia="Times" w:hAnsi="Times"/>
          <w:sz w:val="26"/>
          <w:szCs w:val="26"/>
          <w:rtl w:val="0"/>
        </w:rPr>
        <w:t xml:space="preserve">Mô tả có thể trống, tối đa 500 ký tự, chỉ cho phép chữ cái, số, khoảng trắng (không được khoảng trắng liên tiếp).</w:t>
      </w:r>
    </w:p>
    <w:p w:rsidR="00000000" w:rsidDel="00000000" w:rsidP="00000000" w:rsidRDefault="00000000" w:rsidRPr="00000000" w14:paraId="00000CCD">
      <w:pPr>
        <w:spacing w:after="240" w:before="240" w:lineRule="auto"/>
        <w:ind w:left="1800" w:hanging="360"/>
        <w:rPr>
          <w:rFonts w:ascii="Times" w:cs="Times" w:eastAsia="Times" w:hAnsi="Times"/>
          <w:sz w:val="26"/>
          <w:szCs w:val="26"/>
        </w:rPr>
      </w:pPr>
      <w:r w:rsidDel="00000000" w:rsidR="00000000" w:rsidRPr="00000000">
        <w:rPr>
          <w:rFonts w:ascii="Courier New" w:cs="Courier New" w:eastAsia="Courier New" w:hAnsi="Courier New"/>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w:cs="Times" w:eastAsia="Times" w:hAnsi="Times"/>
          <w:sz w:val="26"/>
          <w:szCs w:val="26"/>
          <w:rtl w:val="0"/>
        </w:rPr>
        <w:t xml:space="preserve">Hình ảnh kích thước tối đa 2 MB, file có phần mở rộng là: .jpg, .jpeg, .png, không được để trống</w:t>
      </w:r>
    </w:p>
    <w:p w:rsidR="00000000" w:rsidDel="00000000" w:rsidP="00000000" w:rsidRDefault="00000000" w:rsidRPr="00000000" w14:paraId="00000CCE">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         Sửa danh mục:</w:t>
      </w:r>
    </w:p>
    <w:p w:rsidR="00000000" w:rsidDel="00000000" w:rsidP="00000000" w:rsidRDefault="00000000" w:rsidRPr="00000000" w14:paraId="00000CCF">
      <w:pPr>
        <w:spacing w:after="240" w:before="240" w:lineRule="auto"/>
        <w:ind w:left="1800" w:hanging="360"/>
        <w:rPr>
          <w:rFonts w:ascii="Times" w:cs="Times" w:eastAsia="Times" w:hAnsi="Times"/>
          <w:sz w:val="26"/>
          <w:szCs w:val="26"/>
        </w:rPr>
      </w:pPr>
      <w:r w:rsidDel="00000000" w:rsidR="00000000" w:rsidRPr="00000000">
        <w:rPr>
          <w:rFonts w:ascii="Courier New" w:cs="Courier New" w:eastAsia="Courier New" w:hAnsi="Courier New"/>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w:cs="Times" w:eastAsia="Times" w:hAnsi="Times"/>
          <w:sz w:val="26"/>
          <w:szCs w:val="26"/>
          <w:rtl w:val="0"/>
        </w:rPr>
        <w:t xml:space="preserve">Tên danh mục ít nhất 2 kí tự, tối đa 50 kí tự, không để trống, không trùng tên với danh mục đã có, chỉ cho phép chữ cái, số, khoảng trắng (không được khoảng trắng liên tiếp).</w:t>
      </w:r>
    </w:p>
    <w:p w:rsidR="00000000" w:rsidDel="00000000" w:rsidP="00000000" w:rsidRDefault="00000000" w:rsidRPr="00000000" w14:paraId="00000CD0">
      <w:pPr>
        <w:spacing w:after="240" w:before="240" w:lineRule="auto"/>
        <w:ind w:left="1800" w:hanging="360"/>
        <w:rPr>
          <w:rFonts w:ascii="Times" w:cs="Times" w:eastAsia="Times" w:hAnsi="Times"/>
          <w:sz w:val="26"/>
          <w:szCs w:val="26"/>
        </w:rPr>
      </w:pPr>
      <w:r w:rsidDel="00000000" w:rsidR="00000000" w:rsidRPr="00000000">
        <w:rPr>
          <w:rFonts w:ascii="Courier New" w:cs="Courier New" w:eastAsia="Courier New" w:hAnsi="Courier New"/>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w:cs="Times" w:eastAsia="Times" w:hAnsi="Times"/>
          <w:sz w:val="26"/>
          <w:szCs w:val="26"/>
          <w:rtl w:val="0"/>
        </w:rPr>
        <w:t xml:space="preserve">Mô tả có thể trống, tối đa 500 kí tự, chỉ cho phép chữ cái, số, khoảng trắng (không được khoảng trắng liên tiếp).</w:t>
      </w:r>
    </w:p>
    <w:p w:rsidR="00000000" w:rsidDel="00000000" w:rsidP="00000000" w:rsidRDefault="00000000" w:rsidRPr="00000000" w14:paraId="00000CD1">
      <w:pPr>
        <w:spacing w:after="240" w:before="240" w:lineRule="auto"/>
        <w:ind w:left="1800" w:hanging="360"/>
        <w:rPr>
          <w:rFonts w:ascii="Times" w:cs="Times" w:eastAsia="Times" w:hAnsi="Times"/>
          <w:sz w:val="26"/>
          <w:szCs w:val="26"/>
        </w:rPr>
      </w:pPr>
      <w:r w:rsidDel="00000000" w:rsidR="00000000" w:rsidRPr="00000000">
        <w:rPr>
          <w:rFonts w:ascii="Courier New" w:cs="Courier New" w:eastAsia="Courier New" w:hAnsi="Courier New"/>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w:cs="Times" w:eastAsia="Times" w:hAnsi="Times"/>
          <w:sz w:val="26"/>
          <w:szCs w:val="26"/>
          <w:rtl w:val="0"/>
        </w:rPr>
        <w:t xml:space="preserve">Hình ảnh kích thước tối đa 2 MB, file có phần mở rộng là: .jpg, .jpeg, .png, được phép để trống, nếu để trống sẽ lấy hình có trong cơ sở dữ liệu (hình cũ)</w:t>
      </w:r>
    </w:p>
    <w:p w:rsidR="00000000" w:rsidDel="00000000" w:rsidP="00000000" w:rsidRDefault="00000000" w:rsidRPr="00000000" w14:paraId="00000CD2">
      <w:pPr>
        <w:spacing w:after="240" w:before="240" w:lineRule="auto"/>
        <w:ind w:left="1800" w:hanging="360"/>
        <w:rPr>
          <w:rFonts w:ascii="Times" w:cs="Times" w:eastAsia="Times" w:hAnsi="Times"/>
          <w:sz w:val="26"/>
          <w:szCs w:val="26"/>
        </w:rPr>
      </w:pPr>
      <w:r w:rsidDel="00000000" w:rsidR="00000000" w:rsidRPr="00000000">
        <w:rPr>
          <w:rFonts w:ascii="Courier New" w:cs="Courier New" w:eastAsia="Courier New" w:hAnsi="Courier New"/>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w:cs="Times" w:eastAsia="Times" w:hAnsi="Times"/>
          <w:sz w:val="26"/>
          <w:szCs w:val="26"/>
          <w:rtl w:val="0"/>
        </w:rPr>
        <w:t xml:space="preserve">Các thông báo lỗi:</w:t>
      </w:r>
    </w:p>
    <w:p w:rsidR="00000000" w:rsidDel="00000000" w:rsidP="00000000" w:rsidRDefault="00000000" w:rsidRPr="00000000" w14:paraId="00000CD3">
      <w:pPr>
        <w:numPr>
          <w:ilvl w:val="0"/>
          <w:numId w:val="18"/>
        </w:numPr>
        <w:spacing w:after="0" w:before="240" w:lineRule="auto"/>
        <w:ind w:left="2880" w:hanging="360"/>
        <w:rPr>
          <w:sz w:val="26"/>
          <w:szCs w:val="26"/>
          <w:u w:val="none"/>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w:cs="Times" w:eastAsia="Times" w:hAnsi="Times"/>
          <w:sz w:val="26"/>
          <w:szCs w:val="26"/>
          <w:rtl w:val="0"/>
        </w:rPr>
        <w:t xml:space="preserve">Không nhập giá trị cho tên danh mục sẽ thông báo “The name field is required.”</w:t>
      </w:r>
      <w:r w:rsidDel="00000000" w:rsidR="00000000" w:rsidRPr="00000000">
        <w:rPr>
          <w:rtl w:val="0"/>
        </w:rPr>
      </w:r>
    </w:p>
    <w:p w:rsidR="00000000" w:rsidDel="00000000" w:rsidP="00000000" w:rsidRDefault="00000000" w:rsidRPr="00000000" w14:paraId="00000CD4">
      <w:pPr>
        <w:numPr>
          <w:ilvl w:val="0"/>
          <w:numId w:val="18"/>
        </w:numPr>
        <w:spacing w:after="0" w:before="0" w:lineRule="auto"/>
        <w:ind w:left="2880" w:hanging="360"/>
        <w:rPr>
          <w:sz w:val="26"/>
          <w:szCs w:val="26"/>
          <w:u w:val="none"/>
        </w:rPr>
      </w:pPr>
      <w:r w:rsidDel="00000000" w:rsidR="00000000" w:rsidRPr="00000000">
        <w:rPr>
          <w:rFonts w:ascii="Times" w:cs="Times" w:eastAsia="Times" w:hAnsi="Times"/>
          <w:sz w:val="26"/>
          <w:szCs w:val="26"/>
          <w:rtl w:val="0"/>
        </w:rPr>
        <w:t xml:space="preserve">  Nhập quá 20 ký tự cho tên danh mục sẽ thông báo “The name may not be greater than 50 characters.”</w:t>
      </w:r>
      <w:r w:rsidDel="00000000" w:rsidR="00000000" w:rsidRPr="00000000">
        <w:rPr>
          <w:rtl w:val="0"/>
        </w:rPr>
      </w:r>
    </w:p>
    <w:p w:rsidR="00000000" w:rsidDel="00000000" w:rsidP="00000000" w:rsidRDefault="00000000" w:rsidRPr="00000000" w14:paraId="00000CD5">
      <w:pPr>
        <w:numPr>
          <w:ilvl w:val="0"/>
          <w:numId w:val="18"/>
        </w:numPr>
        <w:spacing w:after="0" w:before="0" w:lineRule="auto"/>
        <w:ind w:left="2880" w:hanging="360"/>
        <w:rPr>
          <w:sz w:val="26"/>
          <w:szCs w:val="26"/>
          <w:u w:val="none"/>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w:cs="Times" w:eastAsia="Times" w:hAnsi="Times"/>
          <w:sz w:val="26"/>
          <w:szCs w:val="26"/>
          <w:rtl w:val="0"/>
        </w:rPr>
        <w:t xml:space="preserve">Nhập ít hơn 2 ký tự cho tên danh mục sẽ thông báo “The name must be at least 2 characters.”</w:t>
      </w:r>
      <w:r w:rsidDel="00000000" w:rsidR="00000000" w:rsidRPr="00000000">
        <w:rPr>
          <w:rtl w:val="0"/>
        </w:rPr>
      </w:r>
    </w:p>
    <w:p w:rsidR="00000000" w:rsidDel="00000000" w:rsidP="00000000" w:rsidRDefault="00000000" w:rsidRPr="00000000" w14:paraId="00000CD6">
      <w:pPr>
        <w:numPr>
          <w:ilvl w:val="0"/>
          <w:numId w:val="18"/>
        </w:numPr>
        <w:spacing w:after="0" w:before="0" w:lineRule="auto"/>
        <w:ind w:left="2880" w:hanging="360"/>
        <w:rPr>
          <w:sz w:val="26"/>
          <w:szCs w:val="26"/>
          <w:u w:val="none"/>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w:cs="Times" w:eastAsia="Times" w:hAnsi="Times"/>
          <w:sz w:val="26"/>
          <w:szCs w:val="26"/>
          <w:rtl w:val="0"/>
        </w:rPr>
        <w:t xml:space="preserve">Trùng tên với danh mục khác sẽ thông báo “The name has already been taken.”</w:t>
      </w:r>
      <w:r w:rsidDel="00000000" w:rsidR="00000000" w:rsidRPr="00000000">
        <w:rPr>
          <w:rtl w:val="0"/>
        </w:rPr>
      </w:r>
    </w:p>
    <w:p w:rsidR="00000000" w:rsidDel="00000000" w:rsidP="00000000" w:rsidRDefault="00000000" w:rsidRPr="00000000" w14:paraId="00000CD7">
      <w:pPr>
        <w:numPr>
          <w:ilvl w:val="0"/>
          <w:numId w:val="18"/>
        </w:numPr>
        <w:spacing w:after="0" w:before="0" w:lineRule="auto"/>
        <w:ind w:left="2880" w:hanging="360"/>
        <w:rPr>
          <w:sz w:val="26"/>
          <w:szCs w:val="26"/>
          <w:u w:val="none"/>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w:cs="Times" w:eastAsia="Times" w:hAnsi="Times"/>
          <w:sz w:val="26"/>
          <w:szCs w:val="26"/>
          <w:rtl w:val="0"/>
        </w:rPr>
        <w:t xml:space="preserve">Nhập tên danh mục với ký tự không phải là số, chữ cái, khoảng trắng hoặc nhiều khoảng trắng liên tiếp sẽ thông báo “The name format is invalid.”</w:t>
      </w:r>
      <w:r w:rsidDel="00000000" w:rsidR="00000000" w:rsidRPr="00000000">
        <w:rPr>
          <w:rtl w:val="0"/>
        </w:rPr>
      </w:r>
    </w:p>
    <w:p w:rsidR="00000000" w:rsidDel="00000000" w:rsidP="00000000" w:rsidRDefault="00000000" w:rsidRPr="00000000" w14:paraId="00000CD8">
      <w:pPr>
        <w:numPr>
          <w:ilvl w:val="0"/>
          <w:numId w:val="18"/>
        </w:numPr>
        <w:spacing w:after="0" w:before="0" w:lineRule="auto"/>
        <w:ind w:left="2880" w:hanging="360"/>
        <w:rPr>
          <w:sz w:val="26"/>
          <w:szCs w:val="26"/>
          <w:u w:val="none"/>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w:cs="Times" w:eastAsia="Times" w:hAnsi="Times"/>
          <w:sz w:val="26"/>
          <w:szCs w:val="26"/>
          <w:rtl w:val="0"/>
        </w:rPr>
        <w:t xml:space="preserve">Nhập quá 500 ký tự cho mô tả sẽ thông báo “The description may not be greater than 500 characters.”</w:t>
      </w:r>
      <w:r w:rsidDel="00000000" w:rsidR="00000000" w:rsidRPr="00000000">
        <w:rPr>
          <w:rtl w:val="0"/>
        </w:rPr>
      </w:r>
    </w:p>
    <w:p w:rsidR="00000000" w:rsidDel="00000000" w:rsidP="00000000" w:rsidRDefault="00000000" w:rsidRPr="00000000" w14:paraId="00000CD9">
      <w:pPr>
        <w:numPr>
          <w:ilvl w:val="0"/>
          <w:numId w:val="18"/>
        </w:numPr>
        <w:spacing w:after="0" w:before="0" w:lineRule="auto"/>
        <w:ind w:left="2880" w:hanging="360"/>
        <w:rPr>
          <w:sz w:val="26"/>
          <w:szCs w:val="26"/>
          <w:u w:val="none"/>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w:cs="Times" w:eastAsia="Times" w:hAnsi="Times"/>
          <w:sz w:val="26"/>
          <w:szCs w:val="26"/>
          <w:rtl w:val="0"/>
        </w:rPr>
        <w:t xml:space="preserve">Nhập mô tả với ký tự không phải là số, chữ cái, khoảng trắng hoặc nhiều khoảng trắng liên tiếp sẽ thông báo “The description format is invalid.”</w:t>
      </w:r>
      <w:r w:rsidDel="00000000" w:rsidR="00000000" w:rsidRPr="00000000">
        <w:rPr>
          <w:rtl w:val="0"/>
        </w:rPr>
      </w:r>
    </w:p>
    <w:p w:rsidR="00000000" w:rsidDel="00000000" w:rsidP="00000000" w:rsidRDefault="00000000" w:rsidRPr="00000000" w14:paraId="00000CDA">
      <w:pPr>
        <w:numPr>
          <w:ilvl w:val="0"/>
          <w:numId w:val="18"/>
        </w:numPr>
        <w:spacing w:after="0" w:before="0" w:lineRule="auto"/>
        <w:ind w:left="2880" w:hanging="360"/>
        <w:rPr>
          <w:sz w:val="26"/>
          <w:szCs w:val="26"/>
          <w:u w:val="none"/>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w:cs="Times" w:eastAsia="Times" w:hAnsi="Times"/>
          <w:sz w:val="26"/>
          <w:szCs w:val="26"/>
          <w:rtl w:val="0"/>
        </w:rPr>
        <w:t xml:space="preserve">File tải lên không hợp lệ sẽ thông báo “The image must be an image.”</w:t>
      </w:r>
      <w:r w:rsidDel="00000000" w:rsidR="00000000" w:rsidRPr="00000000">
        <w:rPr>
          <w:rtl w:val="0"/>
        </w:rPr>
      </w:r>
    </w:p>
    <w:p w:rsidR="00000000" w:rsidDel="00000000" w:rsidP="00000000" w:rsidRDefault="00000000" w:rsidRPr="00000000" w14:paraId="00000CDB">
      <w:pPr>
        <w:numPr>
          <w:ilvl w:val="0"/>
          <w:numId w:val="18"/>
        </w:numPr>
        <w:spacing w:after="0" w:before="0" w:lineRule="auto"/>
        <w:ind w:left="2880" w:hanging="360"/>
        <w:rPr>
          <w:sz w:val="26"/>
          <w:szCs w:val="26"/>
          <w:u w:val="none"/>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w:cs="Times" w:eastAsia="Times" w:hAnsi="Times"/>
          <w:sz w:val="26"/>
          <w:szCs w:val="26"/>
          <w:rtl w:val="0"/>
        </w:rPr>
        <w:t xml:space="preserve">File tải lên không thuộc định dạng .jpg, .jepg, .png sẽ thông báo “The image must be a file of type: jpg, jpeg, png.”</w:t>
      </w:r>
      <w:r w:rsidDel="00000000" w:rsidR="00000000" w:rsidRPr="00000000">
        <w:rPr>
          <w:rtl w:val="0"/>
        </w:rPr>
      </w:r>
    </w:p>
    <w:p w:rsidR="00000000" w:rsidDel="00000000" w:rsidP="00000000" w:rsidRDefault="00000000" w:rsidRPr="00000000" w14:paraId="00000CDC">
      <w:pPr>
        <w:numPr>
          <w:ilvl w:val="0"/>
          <w:numId w:val="18"/>
        </w:numPr>
        <w:spacing w:after="0" w:before="0" w:lineRule="auto"/>
        <w:ind w:left="2880" w:hanging="360"/>
        <w:rPr>
          <w:sz w:val="26"/>
          <w:szCs w:val="26"/>
          <w:u w:val="none"/>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w:cs="Times" w:eastAsia="Times" w:hAnsi="Times"/>
          <w:sz w:val="26"/>
          <w:szCs w:val="26"/>
          <w:rtl w:val="0"/>
        </w:rPr>
        <w:t xml:space="preserve">File tải lên vượt quá 2 MB sẽ thông báo “The image may not be greater than 2048 kilobytes.”</w:t>
      </w:r>
      <w:r w:rsidDel="00000000" w:rsidR="00000000" w:rsidRPr="00000000">
        <w:rPr>
          <w:rtl w:val="0"/>
        </w:rPr>
      </w:r>
    </w:p>
    <w:p w:rsidR="00000000" w:rsidDel="00000000" w:rsidP="00000000" w:rsidRDefault="00000000" w:rsidRPr="00000000" w14:paraId="00000CDD">
      <w:pPr>
        <w:numPr>
          <w:ilvl w:val="0"/>
          <w:numId w:val="18"/>
        </w:numPr>
        <w:spacing w:after="240" w:before="0" w:lineRule="auto"/>
        <w:ind w:left="2880" w:hanging="360"/>
        <w:rPr>
          <w:sz w:val="26"/>
          <w:szCs w:val="26"/>
          <w:u w:val="none"/>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w:cs="Times" w:eastAsia="Times" w:hAnsi="Times"/>
          <w:sz w:val="26"/>
          <w:szCs w:val="26"/>
          <w:rtl w:val="0"/>
        </w:rPr>
        <w:t xml:space="preserve">Riêng ở tạo danh mục, không chọn ảnh sẽ hiện thông báo “The image field is required.”</w:t>
      </w:r>
      <w:r w:rsidDel="00000000" w:rsidR="00000000" w:rsidRPr="00000000">
        <w:rPr>
          <w:rtl w:val="0"/>
        </w:rPr>
      </w:r>
    </w:p>
    <w:p w:rsidR="00000000" w:rsidDel="00000000" w:rsidP="00000000" w:rsidRDefault="00000000" w:rsidRPr="00000000" w14:paraId="00000CDE">
      <w:pPr>
        <w:spacing w:after="240" w:befor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0CDF">
      <w:pPr>
        <w:spacing w:after="240" w:before="240" w:lineRule="auto"/>
        <w:rPr/>
      </w:pPr>
      <w:r w:rsidDel="00000000" w:rsidR="00000000" w:rsidRPr="00000000">
        <w:rPr>
          <w:rtl w:val="0"/>
        </w:rPr>
      </w:r>
    </w:p>
    <w:p w:rsidR="00000000" w:rsidDel="00000000" w:rsidP="00000000" w:rsidRDefault="00000000" w:rsidRPr="00000000" w14:paraId="00000CE0">
      <w:pPr>
        <w:pStyle w:val="Heading3"/>
        <w:rPr>
          <w:rFonts w:ascii="Times New Roman" w:cs="Times New Roman" w:eastAsia="Times New Roman" w:hAnsi="Times New Roman"/>
          <w:color w:val="000000"/>
          <w:sz w:val="30"/>
          <w:szCs w:val="30"/>
        </w:rPr>
      </w:pPr>
      <w:bookmarkStart w:colFirst="0" w:colLast="0" w:name="_heading=h.23ckvvd" w:id="33"/>
      <w:bookmarkEnd w:id="33"/>
      <w:r w:rsidDel="00000000" w:rsidR="00000000" w:rsidRPr="00000000">
        <w:rPr>
          <w:rFonts w:ascii="Times New Roman" w:cs="Times New Roman" w:eastAsia="Times New Roman" w:hAnsi="Times New Roman"/>
          <w:color w:val="000000"/>
          <w:sz w:val="30"/>
          <w:szCs w:val="30"/>
          <w:rtl w:val="0"/>
        </w:rPr>
        <w:t xml:space="preserve">5.12  Trang hiển thị quản lý sản phẩm ( Admin )</w:t>
      </w:r>
    </w:p>
    <w:p w:rsidR="00000000" w:rsidDel="00000000" w:rsidP="00000000" w:rsidRDefault="00000000" w:rsidRPr="00000000" w14:paraId="00000CE1">
      <w:pPr>
        <w:rPr/>
      </w:pPr>
      <w:r w:rsidDel="00000000" w:rsidR="00000000" w:rsidRPr="00000000">
        <w:rPr/>
        <w:drawing>
          <wp:inline distB="114300" distT="114300" distL="114300" distR="114300">
            <wp:extent cx="5731200" cy="2679700"/>
            <wp:effectExtent b="0" l="0" r="0" t="0"/>
            <wp:docPr id="163" name="image17.png"/>
            <a:graphic>
              <a:graphicData uri="http://schemas.openxmlformats.org/drawingml/2006/picture">
                <pic:pic>
                  <pic:nvPicPr>
                    <pic:cNvPr id="0" name="image17.png"/>
                    <pic:cNvPicPr preferRelativeResize="0"/>
                  </pic:nvPicPr>
                  <pic:blipFill>
                    <a:blip r:embed="rId69"/>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CE2">
      <w:pPr>
        <w:spacing w:line="240" w:lineRule="auto"/>
        <w:jc w:val="center"/>
        <w:rPr/>
      </w:pPr>
      <w:r w:rsidDel="00000000" w:rsidR="00000000" w:rsidRPr="00000000">
        <w:rPr>
          <w:rFonts w:ascii="Times New Roman" w:cs="Times New Roman" w:eastAsia="Times New Roman" w:hAnsi="Times New Roman"/>
          <w:i w:val="1"/>
          <w:sz w:val="26"/>
          <w:szCs w:val="26"/>
          <w:rtl w:val="0"/>
        </w:rPr>
        <w:t xml:space="preserve">Hình 21: Quản lý sản phẩm</w:t>
      </w:r>
      <w:r w:rsidDel="00000000" w:rsidR="00000000" w:rsidRPr="00000000">
        <w:rPr>
          <w:rtl w:val="0"/>
        </w:rPr>
      </w:r>
    </w:p>
    <w:p w:rsidR="00000000" w:rsidDel="00000000" w:rsidP="00000000" w:rsidRDefault="00000000" w:rsidRPr="00000000" w14:paraId="00000CE3">
      <w:pP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Tính năng của trang:</w:t>
      </w:r>
    </w:p>
    <w:p w:rsidR="00000000" w:rsidDel="00000000" w:rsidP="00000000" w:rsidRDefault="00000000" w:rsidRPr="00000000" w14:paraId="00000CE4">
      <w:pPr>
        <w:rPr>
          <w:rFonts w:ascii="Times" w:cs="Times" w:eastAsia="Times" w:hAnsi="Times"/>
          <w:sz w:val="26"/>
          <w:szCs w:val="26"/>
        </w:rPr>
      </w:pPr>
      <w:r w:rsidDel="00000000" w:rsidR="00000000" w:rsidRPr="00000000">
        <w:rPr>
          <w:rFonts w:ascii="Times" w:cs="Times" w:eastAsia="Times" w:hAnsi="Times"/>
          <w:sz w:val="26"/>
          <w:szCs w:val="26"/>
          <w:rtl w:val="0"/>
        </w:rPr>
        <w:t xml:space="preserve">Quản lý sản phẩm: Hiển thị danh sách sản phẩm với các thông tin như ID, tên, mô tả, giá, số lượng trong kho, và xóa sản phẩm.</w:t>
      </w:r>
    </w:p>
    <w:p w:rsidR="00000000" w:rsidDel="00000000" w:rsidP="00000000" w:rsidRDefault="00000000" w:rsidRPr="00000000" w14:paraId="00000CE5">
      <w:pPr>
        <w:rPr>
          <w:rFonts w:ascii="Times" w:cs="Times" w:eastAsia="Times" w:hAnsi="Times"/>
          <w:sz w:val="26"/>
          <w:szCs w:val="26"/>
        </w:rPr>
      </w:pPr>
      <w:r w:rsidDel="00000000" w:rsidR="00000000" w:rsidRPr="00000000">
        <w:rPr>
          <w:rFonts w:ascii="Times" w:cs="Times" w:eastAsia="Times" w:hAnsi="Times"/>
          <w:sz w:val="26"/>
          <w:szCs w:val="26"/>
          <w:rtl w:val="0"/>
        </w:rPr>
        <w:t xml:space="preserve">Tìm kiếm sản phẩm: Thanh tìm kiếm để tìm kiếm sản phẩm theo tên hoặc thông tin khác.</w:t>
      </w:r>
    </w:p>
    <w:p w:rsidR="00000000" w:rsidDel="00000000" w:rsidP="00000000" w:rsidRDefault="00000000" w:rsidRPr="00000000" w14:paraId="00000CE6">
      <w:pPr>
        <w:rPr>
          <w:rFonts w:ascii="Times" w:cs="Times" w:eastAsia="Times" w:hAnsi="Times"/>
          <w:sz w:val="26"/>
          <w:szCs w:val="26"/>
        </w:rPr>
      </w:pPr>
      <w:r w:rsidDel="00000000" w:rsidR="00000000" w:rsidRPr="00000000">
        <w:rPr>
          <w:rFonts w:ascii="Times" w:cs="Times" w:eastAsia="Times" w:hAnsi="Times"/>
          <w:sz w:val="26"/>
          <w:szCs w:val="26"/>
          <w:rtl w:val="0"/>
        </w:rPr>
        <w:t xml:space="preserve">Lọc sản phẩm: Tìm kiếm sản phẩm theo bộ lọc như: Size, Màu, vv</w:t>
      </w:r>
    </w:p>
    <w:p w:rsidR="00000000" w:rsidDel="00000000" w:rsidP="00000000" w:rsidRDefault="00000000" w:rsidRPr="00000000" w14:paraId="00000CE7">
      <w:pPr>
        <w:rPr>
          <w:rFonts w:ascii="Times" w:cs="Times" w:eastAsia="Times" w:hAnsi="Times"/>
          <w:sz w:val="26"/>
          <w:szCs w:val="26"/>
        </w:rPr>
      </w:pPr>
      <w:r w:rsidDel="00000000" w:rsidR="00000000" w:rsidRPr="00000000">
        <w:rPr>
          <w:rFonts w:ascii="Times" w:cs="Times" w:eastAsia="Times" w:hAnsi="Times"/>
          <w:sz w:val="26"/>
          <w:szCs w:val="26"/>
          <w:rtl w:val="0"/>
        </w:rPr>
        <w:t xml:space="preserve">Thêm sản phẩm mới: Nút để chuyển sang trang  thêm sản phẩm mới vào danh sách.</w:t>
      </w:r>
    </w:p>
    <w:p w:rsidR="00000000" w:rsidDel="00000000" w:rsidP="00000000" w:rsidRDefault="00000000" w:rsidRPr="00000000" w14:paraId="00000CE8">
      <w:pP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Cách thức hoạt động:</w:t>
      </w:r>
    </w:p>
    <w:p w:rsidR="00000000" w:rsidDel="00000000" w:rsidP="00000000" w:rsidRDefault="00000000" w:rsidRPr="00000000" w14:paraId="00000CE9">
      <w:pPr>
        <w:numPr>
          <w:ilvl w:val="0"/>
          <w:numId w:val="51"/>
        </w:numPr>
        <w:spacing w:after="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Đầu vào: Người dùng nhập thông tin vào thanh tìm kiếm </w:t>
      </w:r>
    </w:p>
    <w:p w:rsidR="00000000" w:rsidDel="00000000" w:rsidP="00000000" w:rsidRDefault="00000000" w:rsidRPr="00000000" w14:paraId="00000CEA">
      <w:pPr>
        <w:numPr>
          <w:ilvl w:val="0"/>
          <w:numId w:val="51"/>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Đầu ra: Hiển thị danh sách sản phẩm với các thông tin chi tiết, kết quả tìm kiếm sản phẩm.</w:t>
      </w:r>
    </w:p>
    <w:p w:rsidR="00000000" w:rsidDel="00000000" w:rsidP="00000000" w:rsidRDefault="00000000" w:rsidRPr="00000000" w14:paraId="00000CEB">
      <w:pPr>
        <w:rPr>
          <w:rFonts w:ascii="Times" w:cs="Times" w:eastAsia="Times" w:hAnsi="Times"/>
          <w:sz w:val="26"/>
          <w:szCs w:val="26"/>
        </w:rPr>
      </w:pPr>
      <w:r w:rsidDel="00000000" w:rsidR="00000000" w:rsidRPr="00000000">
        <w:rPr>
          <w:rFonts w:ascii="Times" w:cs="Times" w:eastAsia="Times" w:hAnsi="Times"/>
          <w:sz w:val="26"/>
          <w:szCs w:val="26"/>
          <w:rtl w:val="0"/>
        </w:rPr>
        <w:t xml:space="preserve">Thao tác thực hiện:</w:t>
      </w:r>
    </w:p>
    <w:p w:rsidR="00000000" w:rsidDel="00000000" w:rsidP="00000000" w:rsidRDefault="00000000" w:rsidRPr="00000000" w14:paraId="00000CEC">
      <w:pPr>
        <w:rPr>
          <w:rFonts w:ascii="Times" w:cs="Times" w:eastAsia="Times" w:hAnsi="Times"/>
          <w:sz w:val="26"/>
          <w:szCs w:val="26"/>
        </w:rPr>
      </w:pPr>
      <w:r w:rsidDel="00000000" w:rsidR="00000000" w:rsidRPr="00000000">
        <w:rPr>
          <w:rFonts w:ascii="Times" w:cs="Times" w:eastAsia="Times" w:hAnsi="Times"/>
          <w:sz w:val="26"/>
          <w:szCs w:val="26"/>
          <w:rtl w:val="0"/>
        </w:rPr>
        <w:t xml:space="preserve">Điều hướng: Sử dụng thanh điều hướng bên trái để chuyển đổi giữa các phần khác nhau như “dashboard” và “Sản phẩm”.</w:t>
      </w:r>
    </w:p>
    <w:p w:rsidR="00000000" w:rsidDel="00000000" w:rsidP="00000000" w:rsidRDefault="00000000" w:rsidRPr="00000000" w14:paraId="00000CED">
      <w:pPr>
        <w:rPr>
          <w:rFonts w:ascii="Times" w:cs="Times" w:eastAsia="Times" w:hAnsi="Times"/>
          <w:sz w:val="26"/>
          <w:szCs w:val="26"/>
        </w:rPr>
      </w:pPr>
      <w:r w:rsidDel="00000000" w:rsidR="00000000" w:rsidRPr="00000000">
        <w:rPr>
          <w:rFonts w:ascii="Times" w:cs="Times" w:eastAsia="Times" w:hAnsi="Times"/>
          <w:sz w:val="26"/>
          <w:szCs w:val="26"/>
          <w:rtl w:val="0"/>
        </w:rPr>
        <w:t xml:space="preserve">Tìm kiếm: Sử dụng thanh tìm kiếm để tìm sản phẩm cụ thể.</w:t>
      </w:r>
    </w:p>
    <w:p w:rsidR="00000000" w:rsidDel="00000000" w:rsidP="00000000" w:rsidRDefault="00000000" w:rsidRPr="00000000" w14:paraId="00000CEE">
      <w:pPr>
        <w:rPr>
          <w:rFonts w:ascii="Times" w:cs="Times" w:eastAsia="Times" w:hAnsi="Times"/>
          <w:sz w:val="26"/>
          <w:szCs w:val="26"/>
        </w:rPr>
      </w:pPr>
      <w:r w:rsidDel="00000000" w:rsidR="00000000" w:rsidRPr="00000000">
        <w:rPr>
          <w:rFonts w:ascii="Times" w:cs="Times" w:eastAsia="Times" w:hAnsi="Times"/>
          <w:sz w:val="26"/>
          <w:szCs w:val="26"/>
          <w:rtl w:val="0"/>
        </w:rPr>
        <w:t xml:space="preserve">Thêm sản phẩm: Nhấn vào nút “Thêm Sản Phẩm” để chuyển đến trang thêm sản phẩm.</w:t>
      </w:r>
    </w:p>
    <w:p w:rsidR="00000000" w:rsidDel="00000000" w:rsidP="00000000" w:rsidRDefault="00000000" w:rsidRPr="00000000" w14:paraId="00000CEF">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CF0">
      <w:pPr>
        <w:rPr/>
      </w:pPr>
      <w:r w:rsidDel="00000000" w:rsidR="00000000" w:rsidRPr="00000000">
        <w:rPr>
          <w:rtl w:val="0"/>
        </w:rPr>
      </w:r>
    </w:p>
    <w:p w:rsidR="00000000" w:rsidDel="00000000" w:rsidP="00000000" w:rsidRDefault="00000000" w:rsidRPr="00000000" w14:paraId="00000CF1">
      <w:pPr>
        <w:rPr/>
      </w:pPr>
      <w:r w:rsidDel="00000000" w:rsidR="00000000" w:rsidRPr="00000000">
        <w:rPr>
          <w:rtl w:val="0"/>
        </w:rPr>
      </w:r>
    </w:p>
    <w:p w:rsidR="00000000" w:rsidDel="00000000" w:rsidP="00000000" w:rsidRDefault="00000000" w:rsidRPr="00000000" w14:paraId="00000CF2">
      <w:pPr>
        <w:pStyle w:val="Heading3"/>
        <w:rPr>
          <w:color w:val="000000"/>
          <w:sz w:val="26"/>
          <w:szCs w:val="26"/>
        </w:rPr>
      </w:pPr>
      <w:bookmarkStart w:colFirst="0" w:colLast="0" w:name="_heading=h.ihv636" w:id="34"/>
      <w:bookmarkEnd w:id="34"/>
      <w:r w:rsidDel="00000000" w:rsidR="00000000" w:rsidRPr="00000000">
        <w:rPr>
          <w:rFonts w:ascii="Times New Roman" w:cs="Times New Roman" w:eastAsia="Times New Roman" w:hAnsi="Times New Roman"/>
          <w:color w:val="000000"/>
          <w:sz w:val="30"/>
          <w:szCs w:val="30"/>
          <w:rtl w:val="0"/>
        </w:rPr>
        <w:t xml:space="preserve">5.13  Giỏ hàng</w:t>
      </w:r>
      <w:r w:rsidDel="00000000" w:rsidR="00000000" w:rsidRPr="00000000">
        <w:rPr>
          <w:rtl w:val="0"/>
        </w:rPr>
      </w:r>
    </w:p>
    <w:p w:rsidR="00000000" w:rsidDel="00000000" w:rsidP="00000000" w:rsidRDefault="00000000" w:rsidRPr="00000000" w14:paraId="00000CF3">
      <w:pPr>
        <w:rPr/>
      </w:pPr>
      <w:r w:rsidDel="00000000" w:rsidR="00000000" w:rsidRPr="00000000">
        <w:rPr/>
        <w:drawing>
          <wp:inline distB="114300" distT="114300" distL="114300" distR="114300">
            <wp:extent cx="5286375" cy="4562475"/>
            <wp:effectExtent b="0" l="0" r="0" t="0"/>
            <wp:docPr id="164"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5286375"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CF4">
      <w:pPr>
        <w:jc w:val="center"/>
        <w:rPr>
          <w:sz w:val="20"/>
          <w:szCs w:val="20"/>
        </w:rPr>
      </w:pPr>
      <w:r w:rsidDel="00000000" w:rsidR="00000000" w:rsidRPr="00000000">
        <w:rPr>
          <w:rFonts w:ascii="Times New Roman" w:cs="Times New Roman" w:eastAsia="Times New Roman" w:hAnsi="Times New Roman"/>
          <w:i w:val="1"/>
          <w:sz w:val="26"/>
          <w:szCs w:val="26"/>
          <w:rtl w:val="0"/>
        </w:rPr>
        <w:t xml:space="preserve">Hình 22: Trang giỏ hàng</w:t>
      </w:r>
      <w:r w:rsidDel="00000000" w:rsidR="00000000" w:rsidRPr="00000000">
        <w:rPr>
          <w:rtl w:val="0"/>
        </w:rPr>
      </w:r>
    </w:p>
    <w:p w:rsidR="00000000" w:rsidDel="00000000" w:rsidP="00000000" w:rsidRDefault="00000000" w:rsidRPr="00000000" w14:paraId="00000CF5">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b w:val="1"/>
          <w:sz w:val="26"/>
          <w:szCs w:val="26"/>
          <w:rtl w:val="0"/>
        </w:rPr>
        <w:t xml:space="preserve">-</w:t>
      </w:r>
      <w:r w:rsidDel="00000000" w:rsidR="00000000" w:rsidRPr="00000000">
        <w:rPr>
          <w:rFonts w:ascii="Times" w:cs="Times" w:eastAsia="Times" w:hAnsi="Times"/>
          <w:b w:val="1"/>
          <w:sz w:val="14"/>
          <w:szCs w:val="14"/>
          <w:rtl w:val="0"/>
        </w:rPr>
        <w:t xml:space="preserve">         </w:t>
      </w:r>
      <w:r w:rsidDel="00000000" w:rsidR="00000000" w:rsidRPr="00000000">
        <w:rPr>
          <w:rFonts w:ascii="Times" w:cs="Times" w:eastAsia="Times" w:hAnsi="Times"/>
          <w:sz w:val="26"/>
          <w:szCs w:val="26"/>
          <w:rtl w:val="0"/>
        </w:rPr>
        <w:t xml:space="preserve">Khi chưa đăng nhập, nhấn vào giỏ hàng sẽ tự động chuyển hướng qua trang đăng nhập cùng với hộp thoại thông báo “You need to login to see your cart!”.</w:t>
      </w:r>
    </w:p>
    <w:p w:rsidR="00000000" w:rsidDel="00000000" w:rsidP="00000000" w:rsidRDefault="00000000" w:rsidRPr="00000000" w14:paraId="00000CF6">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         Khi đã đăng nhập, giao diện giỏ hàng sẽ tải lên thông tin bao gồm: tên sản phẩm, màu, kích thước, giá (có dấu phân cách hàng nghìn), số lượng trong giỏ hàng, tổng giá tính từ số lượng và giá (có dấu phân cách hàng nghìn), nút xoá sản phẩm khỏi giỏ hàng “x” và nút “UPDATE CART”. Mỗi sản phẩm sẽ là 1 hàng, sắp xếp giảm dần theo ngày thêm vào giỏ hàng (created_at).</w:t>
      </w:r>
    </w:p>
    <w:p w:rsidR="00000000" w:rsidDel="00000000" w:rsidP="00000000" w:rsidRDefault="00000000" w:rsidRPr="00000000" w14:paraId="00000CF7">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         Khi chỉnh sửa số lượng và nhấn “UPDATE CART” sẽ hiện hộp thoại thông báo “Update cart successfully!” và cập nhật số lượng sản phẩm.</w:t>
      </w:r>
    </w:p>
    <w:p w:rsidR="00000000" w:rsidDel="00000000" w:rsidP="00000000" w:rsidRDefault="00000000" w:rsidRPr="00000000" w14:paraId="00000CF8">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         Khi nhấn “x” thì sản phẩm bị xoá khỏi giỏ hàng và hiện hộp thoại thông báo “Item removed from cart”.</w:t>
      </w:r>
    </w:p>
    <w:p w:rsidR="00000000" w:rsidDel="00000000" w:rsidP="00000000" w:rsidRDefault="00000000" w:rsidRPr="00000000" w14:paraId="00000CF9">
      <w:pPr>
        <w:spacing w:after="240" w:befor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0CFA">
      <w:pPr>
        <w:pStyle w:val="Heading3"/>
        <w:rPr>
          <w:rFonts w:ascii="Times" w:cs="Times" w:eastAsia="Times" w:hAnsi="Times"/>
          <w:color w:val="000000"/>
          <w:sz w:val="30"/>
          <w:szCs w:val="30"/>
        </w:rPr>
      </w:pPr>
      <w:bookmarkStart w:colFirst="0" w:colLast="0" w:name="_heading=h.32hioqz" w:id="35"/>
      <w:bookmarkEnd w:id="35"/>
      <w:r w:rsidDel="00000000" w:rsidR="00000000" w:rsidRPr="00000000">
        <w:rPr>
          <w:rFonts w:ascii="Times New Roman" w:cs="Times New Roman" w:eastAsia="Times New Roman" w:hAnsi="Times New Roman"/>
          <w:color w:val="000000"/>
          <w:sz w:val="30"/>
          <w:szCs w:val="30"/>
          <w:rtl w:val="0"/>
        </w:rPr>
        <w:t xml:space="preserve">5.14  Trang hồ sơ</w:t>
      </w:r>
      <w:r w:rsidDel="00000000" w:rsidR="00000000" w:rsidRPr="00000000">
        <w:rPr>
          <w:rtl w:val="0"/>
        </w:rPr>
      </w:r>
    </w:p>
    <w:p w:rsidR="00000000" w:rsidDel="00000000" w:rsidP="00000000" w:rsidRDefault="00000000" w:rsidRPr="00000000" w14:paraId="00000CFB">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731200" cy="2705100"/>
            <wp:effectExtent b="0" l="0" r="0" t="0"/>
            <wp:docPr id="165" name="image38.png"/>
            <a:graphic>
              <a:graphicData uri="http://schemas.openxmlformats.org/drawingml/2006/picture">
                <pic:pic>
                  <pic:nvPicPr>
                    <pic:cNvPr id="0" name="image38.png"/>
                    <pic:cNvPicPr preferRelativeResize="0"/>
                  </pic:nvPicPr>
                  <pic:blipFill>
                    <a:blip r:embed="rId7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CFC">
      <w:pPr>
        <w:spacing w:line="240" w:lineRule="auto"/>
        <w:jc w:val="center"/>
        <w:rPr>
          <w:rFonts w:ascii="Times" w:cs="Times" w:eastAsia="Times" w:hAnsi="Times"/>
          <w:sz w:val="26"/>
          <w:szCs w:val="26"/>
        </w:rPr>
      </w:pPr>
      <w:r w:rsidDel="00000000" w:rsidR="00000000" w:rsidRPr="00000000">
        <w:rPr>
          <w:rFonts w:ascii="Times New Roman" w:cs="Times New Roman" w:eastAsia="Times New Roman" w:hAnsi="Times New Roman"/>
          <w:i w:val="1"/>
          <w:sz w:val="26"/>
          <w:szCs w:val="26"/>
          <w:rtl w:val="0"/>
        </w:rPr>
        <w:t xml:space="preserve">Hình 23: Trang hồ sơ</w:t>
      </w:r>
      <w:r w:rsidDel="00000000" w:rsidR="00000000" w:rsidRPr="00000000">
        <w:rPr>
          <w:rtl w:val="0"/>
        </w:rPr>
      </w:r>
    </w:p>
    <w:p w:rsidR="00000000" w:rsidDel="00000000" w:rsidP="00000000" w:rsidRDefault="00000000" w:rsidRPr="00000000" w14:paraId="00000CFD">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Tính năng của trang:</w:t>
      </w:r>
    </w:p>
    <w:p w:rsidR="00000000" w:rsidDel="00000000" w:rsidP="00000000" w:rsidRDefault="00000000" w:rsidRPr="00000000" w14:paraId="00000CFE">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Quản lý thông tin cá nhân: Hiển thị và chỉnh sửa các thông tin cá nhân như tên đầy đủ, email, số điện thoại, giới tính, và ngày sinh.</w:t>
      </w:r>
    </w:p>
    <w:p w:rsidR="00000000" w:rsidDel="00000000" w:rsidP="00000000" w:rsidRDefault="00000000" w:rsidRPr="00000000" w14:paraId="00000CFF">
      <w:pPr>
        <w:spacing w:after="240" w:before="240" w:lineRule="auto"/>
        <w:rPr>
          <w:rFonts w:ascii="Times" w:cs="Times" w:eastAsia="Times" w:hAnsi="Times"/>
          <w:b w:val="1"/>
          <w:sz w:val="26"/>
          <w:szCs w:val="26"/>
        </w:rPr>
      </w:pPr>
      <w:r w:rsidDel="00000000" w:rsidR="00000000" w:rsidRPr="00000000">
        <w:rPr>
          <w:rFonts w:ascii="Times" w:cs="Times" w:eastAsia="Times" w:hAnsi="Times"/>
          <w:sz w:val="26"/>
          <w:szCs w:val="26"/>
          <w:rtl w:val="0"/>
        </w:rPr>
        <w:t xml:space="preserve">Tải lên ảnh đại diện: Cho phép người dùng tải lên ảnh đại diện với dung lượng tối đa 1 MB và định dạng JPEG hoặc PNG.</w:t>
      </w:r>
      <w:r w:rsidDel="00000000" w:rsidR="00000000" w:rsidRPr="00000000">
        <w:rPr>
          <w:rtl w:val="0"/>
        </w:rPr>
      </w:r>
    </w:p>
    <w:p w:rsidR="00000000" w:rsidDel="00000000" w:rsidP="00000000" w:rsidRDefault="00000000" w:rsidRPr="00000000" w14:paraId="00000D00">
      <w:pPr>
        <w:spacing w:after="240" w:before="240" w:lineRule="auto"/>
        <w:rPr>
          <w:rFonts w:ascii="Times" w:cs="Times" w:eastAsia="Times" w:hAnsi="Times"/>
          <w:sz w:val="26"/>
          <w:szCs w:val="26"/>
        </w:rPr>
      </w:pPr>
      <w:r w:rsidDel="00000000" w:rsidR="00000000" w:rsidRPr="00000000">
        <w:rPr>
          <w:rFonts w:ascii="Times" w:cs="Times" w:eastAsia="Times" w:hAnsi="Times"/>
          <w:b w:val="1"/>
          <w:sz w:val="26"/>
          <w:szCs w:val="26"/>
          <w:rtl w:val="0"/>
        </w:rPr>
        <w:t xml:space="preserve">Mô tả các trường và quy tắc xác thực dữ liệu</w:t>
      </w:r>
      <w:r w:rsidDel="00000000" w:rsidR="00000000" w:rsidRPr="00000000">
        <w:rPr>
          <w:rtl w:val="0"/>
        </w:rPr>
      </w:r>
    </w:p>
    <w:p w:rsidR="00000000" w:rsidDel="00000000" w:rsidP="00000000" w:rsidRDefault="00000000" w:rsidRPr="00000000" w14:paraId="00000D01">
      <w:pPr>
        <w:numPr>
          <w:ilvl w:val="0"/>
          <w:numId w:val="105"/>
        </w:numPr>
        <w:spacing w:after="24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Tên đăng nhập hoặc địa chỉ email (Username or Email)</w:t>
      </w:r>
    </w:p>
    <w:p w:rsidR="00000000" w:rsidDel="00000000" w:rsidP="00000000" w:rsidRDefault="00000000" w:rsidRPr="00000000" w14:paraId="00000D02">
      <w:pPr>
        <w:spacing w:after="240" w:before="240" w:lineRule="auto"/>
        <w:ind w:left="1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        Loại: Input, Type: text</w:t>
      </w:r>
    </w:p>
    <w:p w:rsidR="00000000" w:rsidDel="00000000" w:rsidP="00000000" w:rsidRDefault="00000000" w:rsidRPr="00000000" w14:paraId="00000D03">
      <w:pPr>
        <w:spacing w:after="240" w:before="240" w:lineRule="auto"/>
        <w:ind w:left="1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        Bắt buộc: có</w:t>
      </w:r>
    </w:p>
    <w:p w:rsidR="00000000" w:rsidDel="00000000" w:rsidP="00000000" w:rsidRDefault="00000000" w:rsidRPr="00000000" w14:paraId="00000D04">
      <w:pPr>
        <w:numPr>
          <w:ilvl w:val="0"/>
          <w:numId w:val="100"/>
        </w:numPr>
        <w:spacing w:after="24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Email</w:t>
      </w:r>
    </w:p>
    <w:p w:rsidR="00000000" w:rsidDel="00000000" w:rsidP="00000000" w:rsidRDefault="00000000" w:rsidRPr="00000000" w14:paraId="00000D05">
      <w:pPr>
        <w:spacing w:after="240" w:before="240" w:lineRule="auto"/>
        <w:ind w:left="1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        Loại: Input, Type: email</w:t>
      </w:r>
    </w:p>
    <w:p w:rsidR="00000000" w:rsidDel="00000000" w:rsidP="00000000" w:rsidRDefault="00000000" w:rsidRPr="00000000" w14:paraId="00000D06">
      <w:pPr>
        <w:spacing w:after="240" w:before="240" w:lineRule="auto"/>
        <w:ind w:left="1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        Bắt buộc: có</w:t>
      </w:r>
    </w:p>
    <w:p w:rsidR="00000000" w:rsidDel="00000000" w:rsidP="00000000" w:rsidRDefault="00000000" w:rsidRPr="00000000" w14:paraId="00000D07">
      <w:pPr>
        <w:numPr>
          <w:ilvl w:val="0"/>
          <w:numId w:val="103"/>
        </w:numPr>
        <w:spacing w:after="24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Số điện thoại (Phone Number)</w:t>
      </w:r>
    </w:p>
    <w:p w:rsidR="00000000" w:rsidDel="00000000" w:rsidP="00000000" w:rsidRDefault="00000000" w:rsidRPr="00000000" w14:paraId="00000D08">
      <w:pPr>
        <w:spacing w:after="240" w:before="240" w:lineRule="auto"/>
        <w:ind w:left="1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        Loại: Input, Type: tel</w:t>
      </w:r>
    </w:p>
    <w:p w:rsidR="00000000" w:rsidDel="00000000" w:rsidP="00000000" w:rsidRDefault="00000000" w:rsidRPr="00000000" w14:paraId="00000D09">
      <w:pPr>
        <w:spacing w:after="240" w:before="240" w:lineRule="auto"/>
        <w:ind w:left="1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       Bắt buộc: có</w:t>
      </w:r>
    </w:p>
    <w:p w:rsidR="00000000" w:rsidDel="00000000" w:rsidP="00000000" w:rsidRDefault="00000000" w:rsidRPr="00000000" w14:paraId="00000D0A">
      <w:pPr>
        <w:numPr>
          <w:ilvl w:val="0"/>
          <w:numId w:val="108"/>
        </w:numPr>
        <w:spacing w:after="24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Giới tính (Gender)</w:t>
      </w:r>
    </w:p>
    <w:p w:rsidR="00000000" w:rsidDel="00000000" w:rsidP="00000000" w:rsidRDefault="00000000" w:rsidRPr="00000000" w14:paraId="00000D0B">
      <w:pPr>
        <w:spacing w:after="240" w:before="240" w:lineRule="auto"/>
        <w:ind w:left="1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        Loại: Radio Button</w:t>
      </w:r>
    </w:p>
    <w:p w:rsidR="00000000" w:rsidDel="00000000" w:rsidP="00000000" w:rsidRDefault="00000000" w:rsidRPr="00000000" w14:paraId="00000D0C">
      <w:pPr>
        <w:spacing w:after="240" w:lineRule="auto"/>
        <w:ind w:left="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                      -       Tùy chọn: Nam (Male), Nữ (Female), Khác (Other)</w:t>
      </w:r>
    </w:p>
    <w:p w:rsidR="00000000" w:rsidDel="00000000" w:rsidP="00000000" w:rsidRDefault="00000000" w:rsidRPr="00000000" w14:paraId="00000D0D">
      <w:pPr>
        <w:spacing w:after="240" w:before="240" w:lineRule="auto"/>
        <w:ind w:left="1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        Ngày sinh (Date of Birth)</w:t>
      </w:r>
    </w:p>
    <w:p w:rsidR="00000000" w:rsidDel="00000000" w:rsidP="00000000" w:rsidRDefault="00000000" w:rsidRPr="00000000" w14:paraId="00000D0E">
      <w:pPr>
        <w:spacing w:after="240" w:before="240" w:lineRule="auto"/>
        <w:ind w:left="1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        Loại: Input, Type: date</w:t>
      </w:r>
    </w:p>
    <w:p w:rsidR="00000000" w:rsidDel="00000000" w:rsidP="00000000" w:rsidRDefault="00000000" w:rsidRPr="00000000" w14:paraId="00000D0F">
      <w:pPr>
        <w:spacing w:after="240" w:before="240" w:lineRule="auto"/>
        <w:ind w:left="1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        Bắt buộc: không</w:t>
      </w:r>
    </w:p>
    <w:p w:rsidR="00000000" w:rsidDel="00000000" w:rsidP="00000000" w:rsidRDefault="00000000" w:rsidRPr="00000000" w14:paraId="00000D10">
      <w:pPr>
        <w:numPr>
          <w:ilvl w:val="0"/>
          <w:numId w:val="117"/>
        </w:numPr>
        <w:spacing w:after="24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Ảnh đại diện (Profile Picture)</w:t>
      </w:r>
    </w:p>
    <w:p w:rsidR="00000000" w:rsidDel="00000000" w:rsidP="00000000" w:rsidRDefault="00000000" w:rsidRPr="00000000" w14:paraId="00000D11">
      <w:pPr>
        <w:spacing w:after="240" w:before="240" w:lineRule="auto"/>
        <w:ind w:left="1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        Loại: Input, Type: file</w:t>
      </w:r>
    </w:p>
    <w:p w:rsidR="00000000" w:rsidDel="00000000" w:rsidP="00000000" w:rsidRDefault="00000000" w:rsidRPr="00000000" w14:paraId="00000D12">
      <w:pPr>
        <w:spacing w:after="240" w:before="240" w:lineRule="auto"/>
        <w:ind w:left="1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        Bắt buộc: không</w:t>
      </w:r>
    </w:p>
    <w:p w:rsidR="00000000" w:rsidDel="00000000" w:rsidP="00000000" w:rsidRDefault="00000000" w:rsidRPr="00000000" w14:paraId="00000D13">
      <w:pPr>
        <w:numPr>
          <w:ilvl w:val="0"/>
          <w:numId w:val="102"/>
        </w:numPr>
        <w:spacing w:after="24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Nút Lưu (Save Button)</w:t>
      </w:r>
    </w:p>
    <w:p w:rsidR="00000000" w:rsidDel="00000000" w:rsidP="00000000" w:rsidRDefault="00000000" w:rsidRPr="00000000" w14:paraId="00000D14">
      <w:pPr>
        <w:spacing w:after="240" w:before="240" w:lineRule="auto"/>
        <w:ind w:left="1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        Loại: Button</w:t>
      </w:r>
    </w:p>
    <w:p w:rsidR="00000000" w:rsidDel="00000000" w:rsidP="00000000" w:rsidRDefault="00000000" w:rsidRPr="00000000" w14:paraId="00000D15">
      <w:pPr>
        <w:spacing w:after="240" w:before="240" w:lineRule="auto"/>
        <w:ind w:left="1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        Chức năng: Khi người dùng nhấn vào nút này, hệ thống sẽ lưu các thông tin đã nhập vào hồ sơ.</w:t>
      </w:r>
    </w:p>
    <w:p w:rsidR="00000000" w:rsidDel="00000000" w:rsidP="00000000" w:rsidRDefault="00000000" w:rsidRPr="00000000" w14:paraId="00000D16">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0D17">
      <w:pPr>
        <w:spacing w:after="240" w:befor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0D18">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Bảng Thông Báo</w:t>
      </w:r>
    </w:p>
    <w:tbl>
      <w:tblPr>
        <w:tblStyle w:val="Table55"/>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1725"/>
        <w:gridCol w:w="2790"/>
        <w:gridCol w:w="1635"/>
        <w:gridCol w:w="1770"/>
        <w:tblGridChange w:id="0">
          <w:tblGrid>
            <w:gridCol w:w="930"/>
            <w:gridCol w:w="1725"/>
            <w:gridCol w:w="2790"/>
            <w:gridCol w:w="1635"/>
            <w:gridCol w:w="1770"/>
          </w:tblGrid>
        </w:tblGridChange>
      </w:tblGrid>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19">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1A">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1B">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Tắc Kiểm Tra</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1C">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Lỗi</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1D">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Vị trí xuất hiện</w:t>
            </w:r>
          </w:p>
        </w:tc>
      </w:tr>
      <w:tr>
        <w:trPr>
          <w:cantSplit w:val="0"/>
          <w:trHeight w:val="15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1E">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1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đăng nhập hoặc 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2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Bắt buộc nhập.</w:t>
              <w:br w:type="textWrapping"/>
              <w:t xml:space="preserve"> - Chỉ chứa ký tự chữ và số (A-Z, a-z, 0-9).</w:t>
              <w:br w:type="textWrapping"/>
              <w:t xml:space="preserve"> - Định dạng hợp lệ nếu là 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21">
            <w:pPr>
              <w:spacing w:after="240" w:before="240" w:lineRule="auto"/>
              <w:rPr>
                <w:rFonts w:ascii="Times New Roman" w:cs="Times New Roman" w:eastAsia="Times New Roman" w:hAnsi="Times New Roman"/>
                <w:sz w:val="26"/>
                <w:szCs w:val="26"/>
              </w:rPr>
            </w:pPr>
            <w:r w:rsidDel="00000000" w:rsidR="00000000" w:rsidRPr="00000000">
              <w:rPr>
                <w:rFonts w:ascii="Roboto" w:cs="Roboto" w:eastAsia="Roboto" w:hAnsi="Roboto"/>
                <w:sz w:val="24"/>
                <w:szCs w:val="24"/>
                <w:highlight w:val="white"/>
                <w:rtl w:val="0"/>
              </w:rPr>
              <w:t xml:space="preserve">Tên tài khoản phải có độ dài từ 3 đến 255 ký tự.</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2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Phía dưới trường nhập tên đăng nhập/email</w:t>
            </w:r>
          </w:p>
        </w:tc>
      </w:tr>
      <w:tr>
        <w:trPr>
          <w:cantSplit w:val="0"/>
          <w:trHeight w:val="15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23">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2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2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Bắt buộc nhập.</w:t>
              <w:br w:type="textWrapping"/>
              <w:t xml:space="preserve"> - Phải tuân theo định dạng email hợp lệ (ví dụ: example@domain.com).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26">
            <w:pPr>
              <w:shd w:fill="ffffff" w:val="clea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Email không hợp lệ.</w:t>
            </w:r>
          </w:p>
          <w:p w:rsidR="00000000" w:rsidDel="00000000" w:rsidP="00000000" w:rsidRDefault="00000000" w:rsidRPr="00000000" w14:paraId="00000D27">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8">
            <w:pPr>
              <w:spacing w:after="240" w:befor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2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Phía dưới trường nhập email</w:t>
            </w:r>
          </w:p>
        </w:tc>
      </w:tr>
      <w:tr>
        <w:trPr>
          <w:cantSplit w:val="0"/>
          <w:trHeight w:val="9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2A">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2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2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Bắt buộc chọn một tùy chọn: Nam, Nữ, Khác.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2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chọn giới tính.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2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Phía dưới nhóm tùy chọn giới tính</w:t>
            </w:r>
          </w:p>
        </w:tc>
      </w:tr>
      <w:tr>
        <w:trPr>
          <w:cantSplit w:val="0"/>
          <w:trHeight w:val="12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2F">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3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sinh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3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Bắt buộc nhập.</w:t>
              <w:br w:type="textWrapping"/>
              <w:t xml:space="preserve"> - Chọn ngày từ lịch hoặc nhập theo định dạng ngày hợp lệ.</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3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ngày sinh hợp lệ.</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3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Phía dưới trường nhập ngày sinh</w:t>
            </w:r>
          </w:p>
        </w:tc>
      </w:tr>
      <w:tr>
        <w:trPr>
          <w:cantSplit w:val="0"/>
          <w:trHeight w:val="15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34">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3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đại diện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3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Bắt buộc tải lên.</w:t>
              <w:br w:type="textWrapping"/>
              <w:t xml:space="preserve"> - Định dạng tệp tin: JPEG, PNG.</w:t>
              <w:br w:type="textWrapping"/>
              <w:t xml:space="preserve"> - Dung lượng tối đa: 1 MB.</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3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tải lên ảnh đại diện hợp lệ (JPEG, PNG, &lt;= 1 MB).</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3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Phía dưới trường tải lên ảnh</w:t>
            </w:r>
          </w:p>
        </w:tc>
      </w:tr>
      <w:tr>
        <w:trPr>
          <w:cantSplit w:val="0"/>
          <w:trHeight w:val="15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39">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3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Lưu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3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nhấn vào nút này, hệ thống sẽ lưu các thông tin đã nhập vào hồ sơ nếu thông tin hợp lệ.</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3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kiểm tra lại thông tin đã nhập.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3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Giữa màn hình khi không thể lưu thông tin</w:t>
            </w:r>
          </w:p>
        </w:tc>
      </w:tr>
      <w:tr>
        <w:trPr>
          <w:cantSplit w:val="0"/>
          <w:trHeight w:val="15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3E">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3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40">
            <w:pPr>
              <w:numPr>
                <w:ilvl w:val="0"/>
                <w:numId w:val="21"/>
              </w:numPr>
              <w:spacing w:after="240" w:befor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Khi để trống</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41">
            <w:pPr>
              <w:spacing w:after="240" w:before="240" w:lineRule="auto"/>
              <w:rPr>
                <w:rFonts w:ascii="Times New Roman" w:cs="Times New Roman" w:eastAsia="Times New Roman" w:hAnsi="Times New Roman"/>
                <w:sz w:val="26"/>
                <w:szCs w:val="26"/>
              </w:rPr>
            </w:pPr>
            <w:r w:rsidDel="00000000" w:rsidR="00000000" w:rsidRPr="00000000">
              <w:rPr>
                <w:rFonts w:ascii="Roboto" w:cs="Roboto" w:eastAsia="Roboto" w:hAnsi="Roboto"/>
                <w:sz w:val="24"/>
                <w:szCs w:val="24"/>
                <w:highlight w:val="white"/>
                <w:rtl w:val="0"/>
              </w:rPr>
              <w:t xml:space="preserve">Số điện thoại không hợp lệ. Chỉ cho phép số và tối đa 11 chữ số.</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4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phía dưới trường input</w:t>
            </w:r>
          </w:p>
        </w:tc>
      </w:tr>
    </w:tbl>
    <w:p w:rsidR="00000000" w:rsidDel="00000000" w:rsidP="00000000" w:rsidRDefault="00000000" w:rsidRPr="00000000" w14:paraId="00000D43">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Yêu cầu chức năng</w:t>
      </w:r>
    </w:p>
    <w:p w:rsidR="00000000" w:rsidDel="00000000" w:rsidP="00000000" w:rsidRDefault="00000000" w:rsidRPr="00000000" w14:paraId="00000D44">
      <w:pPr>
        <w:numPr>
          <w:ilvl w:val="0"/>
          <w:numId w:val="89"/>
        </w:numPr>
        <w:spacing w:after="0" w:before="240" w:lineRule="auto"/>
        <w:ind w:left="720" w:hanging="360"/>
        <w:rPr>
          <w:rFonts w:ascii="Times" w:cs="Times" w:eastAsia="Times" w:hAnsi="Times"/>
          <w:sz w:val="30"/>
          <w:szCs w:val="30"/>
        </w:rPr>
      </w:pPr>
      <w:r w:rsidDel="00000000" w:rsidR="00000000" w:rsidRPr="00000000">
        <w:rPr>
          <w:rFonts w:ascii="Times" w:cs="Times" w:eastAsia="Times" w:hAnsi="Times"/>
          <w:sz w:val="30"/>
          <w:szCs w:val="30"/>
          <w:rtl w:val="0"/>
        </w:rPr>
        <w:t xml:space="preserve">Khi các trường không được thay đổi nút lưu sẽ bị vô hiệu hóa, ngược lại khi có một trường thay đổi nút lưa sẽ hết vô hiệu hóa</w:t>
      </w:r>
    </w:p>
    <w:p w:rsidR="00000000" w:rsidDel="00000000" w:rsidP="00000000" w:rsidRDefault="00000000" w:rsidRPr="00000000" w14:paraId="00000D45">
      <w:pPr>
        <w:numPr>
          <w:ilvl w:val="0"/>
          <w:numId w:val="89"/>
        </w:numPr>
        <w:spacing w:after="0" w:before="0" w:lineRule="auto"/>
        <w:ind w:left="720" w:hanging="360"/>
        <w:rPr>
          <w:rFonts w:ascii="Times" w:cs="Times" w:eastAsia="Times" w:hAnsi="Times"/>
          <w:sz w:val="30"/>
          <w:szCs w:val="30"/>
        </w:rPr>
      </w:pPr>
      <w:r w:rsidDel="00000000" w:rsidR="00000000" w:rsidRPr="00000000">
        <w:rPr>
          <w:rFonts w:ascii="Times" w:cs="Times" w:eastAsia="Times" w:hAnsi="Times"/>
          <w:sz w:val="30"/>
          <w:szCs w:val="30"/>
          <w:rtl w:val="0"/>
        </w:rPr>
        <w:t xml:space="preserve">Trước khi lưu hệ thống sẽ kiểm tra 3 trường: tên tài khoản, email, số điện thoại đã được nhập và đúng theo quy tắc chưa nếu chưa sẽ thông báo lên ”Vui lòng kiểm tra lại thông tin đã nhập”. Nếu đã nhập đủ và thỏa hết yêu cầu thì hệ thống sẽ bắt đầu lưu</w:t>
      </w:r>
    </w:p>
    <w:p w:rsidR="00000000" w:rsidDel="00000000" w:rsidP="00000000" w:rsidRDefault="00000000" w:rsidRPr="00000000" w14:paraId="00000D46">
      <w:pPr>
        <w:numPr>
          <w:ilvl w:val="0"/>
          <w:numId w:val="89"/>
        </w:numPr>
        <w:spacing w:after="0" w:before="0" w:lineRule="auto"/>
        <w:ind w:left="720" w:hanging="360"/>
        <w:rPr>
          <w:rFonts w:ascii="Times" w:cs="Times" w:eastAsia="Times" w:hAnsi="Times"/>
          <w:sz w:val="30"/>
          <w:szCs w:val="30"/>
        </w:rPr>
      </w:pPr>
      <w:r w:rsidDel="00000000" w:rsidR="00000000" w:rsidRPr="00000000">
        <w:rPr>
          <w:rFonts w:ascii="Times" w:cs="Times" w:eastAsia="Times" w:hAnsi="Times"/>
          <w:sz w:val="30"/>
          <w:szCs w:val="30"/>
          <w:rtl w:val="0"/>
        </w:rPr>
        <w:t xml:space="preserve">Ngày sinh: theo form dd/MM/YYYY</w:t>
      </w:r>
    </w:p>
    <w:p w:rsidR="00000000" w:rsidDel="00000000" w:rsidP="00000000" w:rsidRDefault="00000000" w:rsidRPr="00000000" w14:paraId="00000D47">
      <w:pPr>
        <w:numPr>
          <w:ilvl w:val="0"/>
          <w:numId w:val="89"/>
        </w:numPr>
        <w:spacing w:after="24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Bảo mật chống tấn công: CSRF</w:t>
      </w:r>
    </w:p>
    <w:p w:rsidR="00000000" w:rsidDel="00000000" w:rsidP="00000000" w:rsidRDefault="00000000" w:rsidRPr="00000000" w14:paraId="00000D48">
      <w:pPr>
        <w:spacing w:after="240" w:befor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D49">
      <w:pPr>
        <w:pStyle w:val="Heading3"/>
        <w:rPr>
          <w:rFonts w:ascii="Times New Roman" w:cs="Times New Roman" w:eastAsia="Times New Roman" w:hAnsi="Times New Roman"/>
          <w:color w:val="000000"/>
          <w:sz w:val="30"/>
          <w:szCs w:val="30"/>
        </w:rPr>
      </w:pPr>
      <w:bookmarkStart w:colFirst="0" w:colLast="0" w:name="_heading=h.1hmsyys" w:id="36"/>
      <w:bookmarkEnd w:id="36"/>
      <w:r w:rsidDel="00000000" w:rsidR="00000000" w:rsidRPr="00000000">
        <w:rPr>
          <w:rFonts w:ascii="Times New Roman" w:cs="Times New Roman" w:eastAsia="Times New Roman" w:hAnsi="Times New Roman"/>
          <w:color w:val="000000"/>
          <w:sz w:val="30"/>
          <w:szCs w:val="30"/>
          <w:rtl w:val="0"/>
        </w:rPr>
        <w:t xml:space="preserve">5.15  Chi tiết sản phẩm </w:t>
      </w:r>
    </w:p>
    <w:p w:rsidR="00000000" w:rsidDel="00000000" w:rsidP="00000000" w:rsidRDefault="00000000" w:rsidRPr="00000000" w14:paraId="00000D4A">
      <w:pPr>
        <w:pStyle w:val="Heading3"/>
        <w:rPr>
          <w:rFonts w:ascii="Times" w:cs="Times" w:eastAsia="Times" w:hAnsi="Times"/>
          <w:color w:val="000000"/>
          <w:sz w:val="26"/>
          <w:szCs w:val="26"/>
        </w:rPr>
      </w:pPr>
      <w:bookmarkStart w:colFirst="0" w:colLast="0" w:name="_heading=h.41mghml" w:id="37"/>
      <w:bookmarkEnd w:id="37"/>
      <w:r w:rsidDel="00000000" w:rsidR="00000000" w:rsidRPr="00000000">
        <w:rPr>
          <w:rtl w:val="0"/>
        </w:rPr>
      </w:r>
    </w:p>
    <w:p w:rsidR="00000000" w:rsidDel="00000000" w:rsidP="00000000" w:rsidRDefault="00000000" w:rsidRPr="00000000" w14:paraId="00000D4B">
      <w:pPr>
        <w:pStyle w:val="Heading3"/>
        <w:jc w:val="center"/>
        <w:rPr>
          <w:color w:val="000000"/>
        </w:rPr>
      </w:pPr>
      <w:bookmarkStart w:colFirst="0" w:colLast="0" w:name="_heading=h.2grqrue" w:id="38"/>
      <w:bookmarkEnd w:id="38"/>
      <w:r w:rsidDel="00000000" w:rsidR="00000000" w:rsidRPr="00000000">
        <w:rPr>
          <w:rFonts w:ascii="Times" w:cs="Times" w:eastAsia="Times" w:hAnsi="Times"/>
          <w:color w:val="000000"/>
          <w:sz w:val="26"/>
          <w:szCs w:val="26"/>
        </w:rPr>
        <w:drawing>
          <wp:inline distB="114300" distT="114300" distL="114300" distR="114300">
            <wp:extent cx="4038600" cy="4619625"/>
            <wp:effectExtent b="0" l="0" r="0" t="0"/>
            <wp:docPr id="166" name="image13.png"/>
            <a:graphic>
              <a:graphicData uri="http://schemas.openxmlformats.org/drawingml/2006/picture">
                <pic:pic>
                  <pic:nvPicPr>
                    <pic:cNvPr id="0" name="image13.png"/>
                    <pic:cNvPicPr preferRelativeResize="0"/>
                  </pic:nvPicPr>
                  <pic:blipFill>
                    <a:blip r:embed="rId72"/>
                    <a:srcRect b="0" l="0" r="0" t="0"/>
                    <a:stretch>
                      <a:fillRect/>
                    </a:stretch>
                  </pic:blipFill>
                  <pic:spPr>
                    <a:xfrm>
                      <a:off x="0" y="0"/>
                      <a:ext cx="4038600"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D4C">
      <w:pPr>
        <w:jc w:val="center"/>
        <w:rPr/>
      </w:pPr>
      <w:r w:rsidDel="00000000" w:rsidR="00000000" w:rsidRPr="00000000">
        <w:rPr>
          <w:rFonts w:ascii="Times New Roman" w:cs="Times New Roman" w:eastAsia="Times New Roman" w:hAnsi="Times New Roman"/>
          <w:i w:val="1"/>
          <w:sz w:val="28"/>
          <w:szCs w:val="28"/>
          <w:rtl w:val="0"/>
        </w:rPr>
        <w:t xml:space="preserve">Hình 24: Chi tiết sản phẩm</w:t>
      </w:r>
      <w:r w:rsidDel="00000000" w:rsidR="00000000" w:rsidRPr="00000000">
        <w:rPr>
          <w:rtl w:val="0"/>
        </w:rPr>
      </w:r>
    </w:p>
    <w:p w:rsidR="00000000" w:rsidDel="00000000" w:rsidP="00000000" w:rsidRDefault="00000000" w:rsidRPr="00000000" w14:paraId="00000D4D">
      <w:pPr>
        <w:spacing w:after="240" w:before="240" w:lineRule="auto"/>
        <w:ind w:left="28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Thông tin sản phẩm bao gồm: tất cả các hình, tên sản phẩm, thông tin đánh giá (người đánh giá (có dấu phân cách hàng nghìn), thời gian yyyy/mm/dd hh:mm:ss, điểm đánh giá, nội dung đánh giá), số lượng đánh giá, điểm đánh giá trung bình, số lượng đã bán, giá (có dấu phân cách hàng nghìn), mô tả, kích thước, màu sắc, số lượng từng loại, tổng số lượng, tên danh mục. Nếu sản phẩm có trong danh sách yêu thích thì nút yêu thích màu đỏ (nhấn vào sẽ xoá khỏi danh sách yêu thích, nút yêu thích chuyển sang xám và hiển thị hộp thoại thông báo “Removed from wishlist successfully!”), ngược lại là xám (nhấn vào sẽ thêm vào danh sách yêu thích, nút yêu thích chuyển sang đỏ và hiển thị hộp thoại thông báo “Added to wishlist successfully!”).</w:t>
      </w:r>
    </w:p>
    <w:p w:rsidR="00000000" w:rsidDel="00000000" w:rsidP="00000000" w:rsidRDefault="00000000" w:rsidRPr="00000000" w14:paraId="00000D4E">
      <w:pPr>
        <w:spacing w:after="240" w:before="240" w:lineRule="auto"/>
        <w:ind w:left="300" w:hanging="2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Sản phẩm khác (Other products): tải ngẫu nhiên 8 sản phẩm của mỗi danh mục, sắp xếp ngẫu nhiên ra swiper tự động lướt sau mỗi 3 giây. Thông tin sản phẩm bao gồm: hình đầu tiên của sản phẩm, tên danh mục, tên sản phẩm, giá (có dấu phân cách hàng nghìn), số lượng đã bán, điểm trung bình đánh giá, số lượng đánh giá, nút yêu thích ra 1 swiper tự động lướt sau mỗi 3 giây. Nếu trong danh sách yêu thích thì nút yêu thích màu đỏ (nhấn vào sẽ xoá khỏi danh sách yêu thích và hiển thị hộp thoại thông báo “Removed from wishlist successfully!”), ngược lại thì tim màu xám (nhấn vào sẽ thêm vào danh sách yêu thích và hiển thị hộp thoại thông báo “Added to wishlist successfully!”).</w:t>
      </w:r>
    </w:p>
    <w:p w:rsidR="00000000" w:rsidDel="00000000" w:rsidP="00000000" w:rsidRDefault="00000000" w:rsidRPr="00000000" w14:paraId="00000D4F">
      <w:pPr>
        <w:spacing w:after="240" w:before="240" w:lineRule="auto"/>
        <w:ind w:left="300" w:hanging="2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Đánh giá sản phẩm</w:t>
      </w:r>
    </w:p>
    <w:p w:rsidR="00000000" w:rsidDel="00000000" w:rsidP="00000000" w:rsidRDefault="00000000" w:rsidRPr="00000000" w14:paraId="00000D50">
      <w:pPr>
        <w:spacing w:after="240" w:before="240" w:lineRule="auto"/>
        <w:ind w:left="1800" w:hanging="360"/>
        <w:rPr>
          <w:rFonts w:ascii="Times" w:cs="Times" w:eastAsia="Times" w:hAnsi="Times"/>
          <w:sz w:val="26"/>
          <w:szCs w:val="26"/>
        </w:rPr>
      </w:pPr>
      <w:r w:rsidDel="00000000" w:rsidR="00000000" w:rsidRPr="00000000">
        <w:rPr>
          <w:rFonts w:ascii="Courier New" w:cs="Courier New" w:eastAsia="Courier New" w:hAnsi="Courier New"/>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w:cs="Times" w:eastAsia="Times" w:hAnsi="Times"/>
          <w:sz w:val="26"/>
          <w:szCs w:val="26"/>
          <w:rtl w:val="0"/>
        </w:rPr>
        <w:t xml:space="preserve">Khi chưa chọn điểm đánh giá hay chưa nhập nội dung đánh giá sẽ hiển thị thông báo “Please select a rating and write a review before submitting.” màu đỏ bên dưới ô nhập nội dung đánh giá.</w:t>
      </w:r>
    </w:p>
    <w:p w:rsidR="00000000" w:rsidDel="00000000" w:rsidP="00000000" w:rsidRDefault="00000000" w:rsidRPr="00000000" w14:paraId="00000D51">
      <w:pPr>
        <w:spacing w:after="240" w:before="240" w:lineRule="auto"/>
        <w:ind w:left="1800" w:hanging="360"/>
        <w:rPr>
          <w:rFonts w:ascii="Times" w:cs="Times" w:eastAsia="Times" w:hAnsi="Times"/>
          <w:sz w:val="26"/>
          <w:szCs w:val="26"/>
        </w:rPr>
      </w:pPr>
      <w:r w:rsidDel="00000000" w:rsidR="00000000" w:rsidRPr="00000000">
        <w:rPr>
          <w:rFonts w:ascii="Courier New" w:cs="Courier New" w:eastAsia="Courier New" w:hAnsi="Courier New"/>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w:cs="Times" w:eastAsia="Times" w:hAnsi="Times"/>
          <w:sz w:val="26"/>
          <w:szCs w:val="26"/>
          <w:rtl w:val="0"/>
        </w:rPr>
        <w:t xml:space="preserve">Khi chọn nhiều hơn 4 hình để đánh giá sẽ hiển thị thông báo “You can only upload up to 4 images.” màu đỏ bên dưới phần chọn hình.</w:t>
      </w:r>
    </w:p>
    <w:p w:rsidR="00000000" w:rsidDel="00000000" w:rsidP="00000000" w:rsidRDefault="00000000" w:rsidRPr="00000000" w14:paraId="00000D52">
      <w:pPr>
        <w:spacing w:after="240" w:before="240" w:lineRule="auto"/>
        <w:ind w:left="1800" w:hanging="360"/>
        <w:rPr>
          <w:rFonts w:ascii="Times" w:cs="Times" w:eastAsia="Times" w:hAnsi="Times"/>
          <w:sz w:val="26"/>
          <w:szCs w:val="26"/>
        </w:rPr>
      </w:pPr>
      <w:r w:rsidDel="00000000" w:rsidR="00000000" w:rsidRPr="00000000">
        <w:rPr>
          <w:rFonts w:ascii="Courier New" w:cs="Courier New" w:eastAsia="Courier New" w:hAnsi="Courier New"/>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w:cs="Times" w:eastAsia="Times" w:hAnsi="Times"/>
          <w:sz w:val="26"/>
          <w:szCs w:val="26"/>
          <w:rtl w:val="0"/>
        </w:rPr>
        <w:t xml:space="preserve">Khi chưa đăng nhập mà đánh giá sẽ chuyển hướng đến trang đăng nhập và hộp thoại thông báo “You need to login to add a review.”</w:t>
      </w:r>
    </w:p>
    <w:p w:rsidR="00000000" w:rsidDel="00000000" w:rsidP="00000000" w:rsidRDefault="00000000" w:rsidRPr="00000000" w14:paraId="00000D53">
      <w:pPr>
        <w:spacing w:after="240" w:before="240" w:lineRule="auto"/>
        <w:ind w:left="1800" w:hanging="360"/>
        <w:rPr>
          <w:rFonts w:ascii="Times" w:cs="Times" w:eastAsia="Times" w:hAnsi="Times"/>
          <w:sz w:val="26"/>
          <w:szCs w:val="26"/>
        </w:rPr>
      </w:pPr>
      <w:r w:rsidDel="00000000" w:rsidR="00000000" w:rsidRPr="00000000">
        <w:rPr>
          <w:rFonts w:ascii="Courier New" w:cs="Courier New" w:eastAsia="Courier New" w:hAnsi="Courier New"/>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w:cs="Times" w:eastAsia="Times" w:hAnsi="Times"/>
          <w:sz w:val="26"/>
          <w:szCs w:val="26"/>
          <w:rtl w:val="0"/>
        </w:rPr>
        <w:t xml:space="preserve">Khi người dùng đã đánh giá mà đánh giá thêm sẽ hiển thị hộp thoại thông báo “You have already reviewed this product.”</w:t>
      </w:r>
    </w:p>
    <w:p w:rsidR="00000000" w:rsidDel="00000000" w:rsidP="00000000" w:rsidRDefault="00000000" w:rsidRPr="00000000" w14:paraId="00000D54">
      <w:pPr>
        <w:spacing w:after="240" w:before="240" w:lineRule="auto"/>
        <w:ind w:left="1800" w:hanging="360"/>
        <w:rPr>
          <w:rFonts w:ascii="Times" w:cs="Times" w:eastAsia="Times" w:hAnsi="Times"/>
          <w:sz w:val="26"/>
          <w:szCs w:val="26"/>
        </w:rPr>
      </w:pPr>
      <w:r w:rsidDel="00000000" w:rsidR="00000000" w:rsidRPr="00000000">
        <w:rPr>
          <w:rFonts w:ascii="Courier New" w:cs="Courier New" w:eastAsia="Courier New" w:hAnsi="Courier New"/>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w:cs="Times" w:eastAsia="Times" w:hAnsi="Times"/>
          <w:sz w:val="26"/>
          <w:szCs w:val="26"/>
          <w:rtl w:val="0"/>
        </w:rPr>
        <w:t xml:space="preserve">Khi thêm đánh giá thành công sẽ hiển thị hộp thoại thông báo “Review added successfully!”</w:t>
      </w:r>
    </w:p>
    <w:p w:rsidR="00000000" w:rsidDel="00000000" w:rsidP="00000000" w:rsidRDefault="00000000" w:rsidRPr="00000000" w14:paraId="00000D55">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Thông tin đánh giá sản phẩm:</w:t>
      </w:r>
    </w:p>
    <w:p w:rsidR="00000000" w:rsidDel="00000000" w:rsidP="00000000" w:rsidRDefault="00000000" w:rsidRPr="00000000" w14:paraId="00000D56">
      <w:pPr>
        <w:spacing w:after="240" w:before="240" w:lineRule="auto"/>
        <w:ind w:left="1800" w:hanging="360"/>
        <w:rPr>
          <w:rFonts w:ascii="Times" w:cs="Times" w:eastAsia="Times" w:hAnsi="Times"/>
          <w:sz w:val="26"/>
          <w:szCs w:val="26"/>
        </w:rPr>
      </w:pPr>
      <w:r w:rsidDel="00000000" w:rsidR="00000000" w:rsidRPr="00000000">
        <w:rPr>
          <w:rFonts w:ascii="Courier New" w:cs="Courier New" w:eastAsia="Courier New" w:hAnsi="Courier New"/>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w:cs="Times" w:eastAsia="Times" w:hAnsi="Times"/>
          <w:sz w:val="26"/>
          <w:szCs w:val="26"/>
          <w:rtl w:val="0"/>
        </w:rPr>
        <w:t xml:space="preserve">Hiển thị tất cả thông tin đánh giá bao gồm: hình ảnh người đánh giá, điểm đánh giá, thời gian đánh giá (yyyy/mm/dd hh:mm:ss), nội dung đánh giá, hình ảnh đánh giá (bấm vào hình, hình sẽ phóng to), nút lựa chọn (3 chấm dọc).</w:t>
      </w:r>
    </w:p>
    <w:p w:rsidR="00000000" w:rsidDel="00000000" w:rsidP="00000000" w:rsidRDefault="00000000" w:rsidRPr="00000000" w14:paraId="00000D57">
      <w:pPr>
        <w:spacing w:after="240" w:before="240" w:lineRule="auto"/>
        <w:ind w:left="1800" w:hanging="360"/>
        <w:rPr>
          <w:rFonts w:ascii="Times" w:cs="Times" w:eastAsia="Times" w:hAnsi="Times"/>
          <w:sz w:val="26"/>
          <w:szCs w:val="26"/>
        </w:rPr>
      </w:pPr>
      <w:r w:rsidDel="00000000" w:rsidR="00000000" w:rsidRPr="00000000">
        <w:rPr>
          <w:rFonts w:ascii="Courier New" w:cs="Courier New" w:eastAsia="Courier New" w:hAnsi="Courier New"/>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w:cs="Times" w:eastAsia="Times" w:hAnsi="Times"/>
          <w:sz w:val="26"/>
          <w:szCs w:val="26"/>
          <w:rtl w:val="0"/>
        </w:rPr>
        <w:t xml:space="preserve">Khi nhấn vào nút lựa chọn sẽ hiện ra nút xoá, nhấn xoá sẽ hiện hộp thoại thông báo “Do you want to delete this review?”, nếu nhấn OK và đánh giá đúng của người dùng thì sẽ xoá đánh giá và hiển thị hộp thoại thông báo “Delete review successfully!, không đúng người dùng hoặc không tìm thấy đánh giá thì sẽ hiện hộp thoại thông báo “The review could not be found or you do not have permission to delete!”</w:t>
      </w:r>
    </w:p>
    <w:p w:rsidR="00000000" w:rsidDel="00000000" w:rsidP="00000000" w:rsidRDefault="00000000" w:rsidRPr="00000000" w14:paraId="00000D58">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Thêm vào giỏ hàng:</w:t>
      </w:r>
    </w:p>
    <w:p w:rsidR="00000000" w:rsidDel="00000000" w:rsidP="00000000" w:rsidRDefault="00000000" w:rsidRPr="00000000" w14:paraId="00000D59">
      <w:pPr>
        <w:spacing w:after="240" w:before="240" w:lineRule="auto"/>
        <w:ind w:left="1800" w:hanging="360"/>
        <w:rPr>
          <w:rFonts w:ascii="Times" w:cs="Times" w:eastAsia="Times" w:hAnsi="Times"/>
          <w:sz w:val="26"/>
          <w:szCs w:val="26"/>
        </w:rPr>
      </w:pPr>
      <w:r w:rsidDel="00000000" w:rsidR="00000000" w:rsidRPr="00000000">
        <w:rPr>
          <w:rFonts w:ascii="Courier New" w:cs="Courier New" w:eastAsia="Courier New" w:hAnsi="Courier New"/>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w:cs="Times" w:eastAsia="Times" w:hAnsi="Times"/>
          <w:sz w:val="26"/>
          <w:szCs w:val="26"/>
          <w:rtl w:val="0"/>
        </w:rPr>
        <w:t xml:space="preserve">Chưa chọn màu và kích thước thì tại “Quantities:” sẽ hiển thị tổng số lượng sản phẩm của tất cả màu và kích thước.</w:t>
      </w:r>
    </w:p>
    <w:p w:rsidR="00000000" w:rsidDel="00000000" w:rsidP="00000000" w:rsidRDefault="00000000" w:rsidRPr="00000000" w14:paraId="00000D5A">
      <w:pPr>
        <w:spacing w:after="240" w:before="240" w:lineRule="auto"/>
        <w:ind w:left="1800" w:hanging="360"/>
        <w:rPr>
          <w:rFonts w:ascii="Times" w:cs="Times" w:eastAsia="Times" w:hAnsi="Times"/>
          <w:sz w:val="26"/>
          <w:szCs w:val="26"/>
        </w:rPr>
      </w:pPr>
      <w:r w:rsidDel="00000000" w:rsidR="00000000" w:rsidRPr="00000000">
        <w:rPr>
          <w:rFonts w:ascii="Courier New" w:cs="Courier New" w:eastAsia="Courier New" w:hAnsi="Courier New"/>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w:cs="Times" w:eastAsia="Times" w:hAnsi="Times"/>
          <w:sz w:val="26"/>
          <w:szCs w:val="26"/>
          <w:rtl w:val="0"/>
        </w:rPr>
        <w:t xml:space="preserve">Chưa chọn màu, kích thước, hay sản phẩm không tồn tại, số lượng âm mà nhấn “ADD TO CART” thì sẽ hiển thị hộp thoại thông báo “An error occurred while adding the product to the cart!”</w:t>
      </w:r>
    </w:p>
    <w:p w:rsidR="00000000" w:rsidDel="00000000" w:rsidP="00000000" w:rsidRDefault="00000000" w:rsidRPr="00000000" w14:paraId="00000D5B">
      <w:pPr>
        <w:spacing w:after="240" w:before="240" w:lineRule="auto"/>
        <w:ind w:left="1800" w:hanging="360"/>
        <w:rPr>
          <w:rFonts w:ascii="Times" w:cs="Times" w:eastAsia="Times" w:hAnsi="Times"/>
          <w:sz w:val="26"/>
          <w:szCs w:val="26"/>
        </w:rPr>
      </w:pPr>
      <w:r w:rsidDel="00000000" w:rsidR="00000000" w:rsidRPr="00000000">
        <w:rPr>
          <w:rFonts w:ascii="Courier New" w:cs="Courier New" w:eastAsia="Courier New" w:hAnsi="Courier New"/>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w:cs="Times" w:eastAsia="Times" w:hAnsi="Times"/>
          <w:sz w:val="26"/>
          <w:szCs w:val="26"/>
          <w:rtl w:val="0"/>
        </w:rPr>
        <w:t xml:space="preserve">Đã chọn màu và kích thước, số lượng của sản phẩm với màu và kích thước sẽ hiển thị tại “Quantities:”. Khi người dùng nhấn “ADD TO CART” sẽ hiển thị hộp thoại thông báo “Add to cart successfully!”, nếu cùng mã sản phẩm, kích thước, màu với sản phẩm có trong giỏ hàng thì cộng vào số lượng.</w:t>
      </w:r>
    </w:p>
    <w:p w:rsidR="00000000" w:rsidDel="00000000" w:rsidP="00000000" w:rsidRDefault="00000000" w:rsidRPr="00000000" w14:paraId="00000D5C">
      <w:pPr>
        <w:spacing w:after="240" w:befor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0D5D">
      <w:pPr>
        <w:pStyle w:val="Heading3"/>
        <w:rPr>
          <w:rFonts w:ascii="Times New Roman" w:cs="Times New Roman" w:eastAsia="Times New Roman" w:hAnsi="Times New Roman"/>
          <w:color w:val="000000"/>
          <w:sz w:val="30"/>
          <w:szCs w:val="30"/>
        </w:rPr>
      </w:pPr>
      <w:bookmarkStart w:colFirst="0" w:colLast="0" w:name="_heading=h.vx1227" w:id="39"/>
      <w:bookmarkEnd w:id="39"/>
      <w:r w:rsidDel="00000000" w:rsidR="00000000" w:rsidRPr="00000000">
        <w:rPr>
          <w:rFonts w:ascii="Times New Roman" w:cs="Times New Roman" w:eastAsia="Times New Roman" w:hAnsi="Times New Roman"/>
          <w:color w:val="000000"/>
          <w:sz w:val="30"/>
          <w:szCs w:val="30"/>
          <w:rtl w:val="0"/>
        </w:rPr>
        <w:t xml:space="preserve">5.16  Quản lý đánh giá sản phẩm</w:t>
      </w:r>
    </w:p>
    <w:p w:rsidR="00000000" w:rsidDel="00000000" w:rsidP="00000000" w:rsidRDefault="00000000" w:rsidRPr="00000000" w14:paraId="00000D5E">
      <w:pPr>
        <w:spacing w:after="240" w:before="240" w:lineRule="auto"/>
        <w:ind w:left="360" w:firstLine="0"/>
        <w:rPr>
          <w:rFonts w:ascii="Times" w:cs="Times" w:eastAsia="Times" w:hAnsi="Times"/>
          <w:sz w:val="26"/>
          <w:szCs w:val="26"/>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Fonts w:ascii="Times" w:cs="Times" w:eastAsia="Times" w:hAnsi="Times"/>
          <w:sz w:val="26"/>
          <w:szCs w:val="26"/>
          <w:rtl w:val="0"/>
        </w:rPr>
        <w:t xml:space="preserve">  Danh sách các đánh giá: tải tất cả đánh giá ra sắp xếp giảm dần theo ngày tạo (created_at), có phân trang, mỗi trang 5 đánh giá, thông tin gồm: mã đánh giá, tên người đánh giá, tên sản phẩm, điểm đánh giá (1 - 5), nội dung đánh giá, các hành động (xem, xóa, trả lời).</w:t>
      </w:r>
    </w:p>
    <w:p w:rsidR="00000000" w:rsidDel="00000000" w:rsidP="00000000" w:rsidRDefault="00000000" w:rsidRPr="00000000" w14:paraId="00000D5F">
      <w:pPr>
        <w:spacing w:after="240" w:before="240" w:lineRule="auto"/>
        <w:ind w:left="1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   Nút xem: hiển thị thông tin chi tiết hơn của 1 đánh giá. Khi nhấn nút xem, sẽ hiện các thông tin: tên người đánh giá, tên sản phẩm, điểm đánh giá (1 - 5), nội dung đánh giá, ngày đánh giá (yyyy/mm/dd hh:mm:ss), hình ảnh (nếu không có hình thì </w:t>
      </w:r>
      <w:r w:rsidDel="00000000" w:rsidR="00000000" w:rsidRPr="00000000">
        <w:rPr>
          <w:rFonts w:ascii="Times" w:cs="Times" w:eastAsia="Times" w:hAnsi="Times"/>
          <w:i w:val="1"/>
          <w:sz w:val="26"/>
          <w:szCs w:val="26"/>
          <w:rtl w:val="0"/>
        </w:rPr>
        <w:t xml:space="preserve">“No image”</w:t>
      </w:r>
      <w:r w:rsidDel="00000000" w:rsidR="00000000" w:rsidRPr="00000000">
        <w:rPr>
          <w:rFonts w:ascii="Times" w:cs="Times" w:eastAsia="Times" w:hAnsi="Times"/>
          <w:sz w:val="26"/>
          <w:szCs w:val="26"/>
          <w:rtl w:val="0"/>
        </w:rPr>
        <w:t xml:space="preserve">), nội dung trả lời đánh giá (nếu chưa trả lời “No reply yet”). Nhấn “CLOSE” sẽ tắt hộp thoại xem thông tin chi tiết.</w:t>
      </w:r>
    </w:p>
    <w:p w:rsidR="00000000" w:rsidDel="00000000" w:rsidP="00000000" w:rsidRDefault="00000000" w:rsidRPr="00000000" w14:paraId="00000D60">
      <w:pPr>
        <w:spacing w:after="240" w:before="240" w:lineRule="auto"/>
        <w:ind w:left="1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   Nút trả lời đánh giá: nếu chưa trả lời, nút tên “REPLY” nền xanh dương, ngược lại “REPLIED” màu xám.</w:t>
      </w:r>
    </w:p>
    <w:p w:rsidR="00000000" w:rsidDel="00000000" w:rsidP="00000000" w:rsidRDefault="00000000" w:rsidRPr="00000000" w14:paraId="00000D61">
      <w:pPr>
        <w:spacing w:after="240" w:before="240" w:lineRule="auto"/>
        <w:ind w:left="1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   Khi cập nhật thành công sẽ thông báo “Reply added successfully!”</w:t>
      </w:r>
    </w:p>
    <w:p w:rsidR="00000000" w:rsidDel="00000000" w:rsidP="00000000" w:rsidRDefault="00000000" w:rsidRPr="00000000" w14:paraId="00000D62">
      <w:pPr>
        <w:spacing w:after="240" w:before="240" w:lineRule="auto"/>
        <w:ind w:left="1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   Khi trả lời đánh giá thành công sẽ thông báo “Reply updated successfully!” và sẽ hiển thị bên dưới đánh giá ở chi tiết sản phẩm</w:t>
      </w:r>
    </w:p>
    <w:p w:rsidR="00000000" w:rsidDel="00000000" w:rsidP="00000000" w:rsidRDefault="00000000" w:rsidRPr="00000000" w14:paraId="00000D63">
      <w:pPr>
        <w:spacing w:after="240" w:before="240" w:lineRule="auto"/>
        <w:ind w:left="1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   Tìm kiếm đánh giá: tìm theo tên người đánh giá, tên sản phẩm và điểm đánh giá, theo phương thức tìm kiếm full text và so trùng. Mỗi trang 5 đánh giá, có phân trang, sắp xếp giảm dần theo độ liên quan. Khi không nhập gì hết và bấm tìm kiếm sẽ hiện tất cả đánh giá có phân trang, mỗi trang 5 đánh giá.</w:t>
      </w:r>
    </w:p>
    <w:p w:rsidR="00000000" w:rsidDel="00000000" w:rsidP="00000000" w:rsidRDefault="00000000" w:rsidRPr="00000000" w14:paraId="00000D64">
      <w:pPr>
        <w:spacing w:after="240" w:before="240" w:lineRule="auto"/>
        <w:ind w:left="180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w:t>
        <w:tab/>
        <w:t xml:space="preserve">Khi xoá đánh giá thành công sẽ hiển thị thông báo “Delete review successfully!”, không tìm thấy đánh giá “This review is not found!”</w:t>
      </w:r>
    </w:p>
    <w:p w:rsidR="00000000" w:rsidDel="00000000" w:rsidP="00000000" w:rsidRDefault="00000000" w:rsidRPr="00000000" w14:paraId="00000D65">
      <w:pPr>
        <w:pStyle w:val="Heading3"/>
        <w:rPr>
          <w:color w:val="000000"/>
          <w:sz w:val="26"/>
          <w:szCs w:val="26"/>
        </w:rPr>
      </w:pPr>
      <w:bookmarkStart w:colFirst="0" w:colLast="0" w:name="_heading=h.3fwokq0" w:id="40"/>
      <w:bookmarkEnd w:id="40"/>
      <w:r w:rsidDel="00000000" w:rsidR="00000000" w:rsidRPr="00000000">
        <w:rPr>
          <w:rFonts w:ascii="Times New Roman" w:cs="Times New Roman" w:eastAsia="Times New Roman" w:hAnsi="Times New Roman"/>
          <w:color w:val="000000"/>
          <w:sz w:val="30"/>
          <w:szCs w:val="30"/>
          <w:rtl w:val="0"/>
        </w:rPr>
        <w:t xml:space="preserve">5.17  Thêm sản phẩm ( admin )</w:t>
      </w:r>
      <w:r w:rsidDel="00000000" w:rsidR="00000000" w:rsidRPr="00000000">
        <w:rPr>
          <w:rtl w:val="0"/>
        </w:rPr>
      </w:r>
    </w:p>
    <w:p w:rsidR="00000000" w:rsidDel="00000000" w:rsidP="00000000" w:rsidRDefault="00000000" w:rsidRPr="00000000" w14:paraId="00000D66">
      <w:pPr>
        <w:rPr/>
      </w:pPr>
      <w:r w:rsidDel="00000000" w:rsidR="00000000" w:rsidRPr="00000000">
        <w:rPr/>
        <w:drawing>
          <wp:inline distB="114300" distT="114300" distL="114300" distR="114300">
            <wp:extent cx="5731200" cy="2819400"/>
            <wp:effectExtent b="0" l="0" r="0" t="0"/>
            <wp:docPr id="167" name="image26.png"/>
            <a:graphic>
              <a:graphicData uri="http://schemas.openxmlformats.org/drawingml/2006/picture">
                <pic:pic>
                  <pic:nvPicPr>
                    <pic:cNvPr id="0" name="image26.png"/>
                    <pic:cNvPicPr preferRelativeResize="0"/>
                  </pic:nvPicPr>
                  <pic:blipFill>
                    <a:blip r:embed="rId73"/>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D67">
      <w:pPr>
        <w:rPr>
          <w:rFonts w:ascii="Times" w:cs="Times" w:eastAsia="Times" w:hAnsi="Times"/>
          <w:sz w:val="26"/>
          <w:szCs w:val="26"/>
        </w:rPr>
      </w:pPr>
      <w:r w:rsidDel="00000000" w:rsidR="00000000" w:rsidRPr="00000000">
        <w:rPr>
          <w:rtl w:val="0"/>
        </w:rPr>
        <w:t xml:space="preserve">                                              </w:t>
      </w:r>
      <w:r w:rsidDel="00000000" w:rsidR="00000000" w:rsidRPr="00000000">
        <w:rPr>
          <w:rFonts w:ascii="Times" w:cs="Times" w:eastAsia="Times" w:hAnsi="Times"/>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Hình 26: Thêm sản phẩm</w:t>
      </w:r>
      <w:r w:rsidDel="00000000" w:rsidR="00000000" w:rsidRPr="00000000">
        <w:rPr>
          <w:rtl w:val="0"/>
        </w:rPr>
      </w:r>
    </w:p>
    <w:p w:rsidR="00000000" w:rsidDel="00000000" w:rsidP="00000000" w:rsidRDefault="00000000" w:rsidRPr="00000000" w14:paraId="00000D68">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Chức năng "Thêm Sản Phẩm" cho phép người quản trị hoặc người bán hàng bổ sung các sản phẩm mới vào hệ thống, đảm bảo chúng có sẵn để người dùng duyệt, chọn và thêm vào danh sách yêu thích hoặc giỏ hàng.</w:t>
      </w:r>
    </w:p>
    <w:p w:rsidR="00000000" w:rsidDel="00000000" w:rsidP="00000000" w:rsidRDefault="00000000" w:rsidRPr="00000000" w14:paraId="00000D69">
      <w:pPr>
        <w:spacing w:after="240" w:before="240" w:lineRule="auto"/>
        <w:rPr>
          <w:rFonts w:ascii="Times" w:cs="Times" w:eastAsia="Times" w:hAnsi="Times"/>
          <w:sz w:val="26"/>
          <w:szCs w:val="26"/>
        </w:rPr>
      </w:pPr>
      <w:r w:rsidDel="00000000" w:rsidR="00000000" w:rsidRPr="00000000">
        <w:rPr>
          <w:rFonts w:ascii="Times" w:cs="Times" w:eastAsia="Times" w:hAnsi="Times"/>
          <w:b w:val="1"/>
          <w:sz w:val="26"/>
          <w:szCs w:val="26"/>
          <w:rtl w:val="0"/>
        </w:rPr>
        <w:t xml:space="preserve">Mô tả các trường và quy tắc xác thực dữ liệu</w:t>
      </w:r>
      <w:r w:rsidDel="00000000" w:rsidR="00000000" w:rsidRPr="00000000">
        <w:rPr>
          <w:rtl w:val="0"/>
        </w:rPr>
      </w:r>
    </w:p>
    <w:p w:rsidR="00000000" w:rsidDel="00000000" w:rsidP="00000000" w:rsidRDefault="00000000" w:rsidRPr="00000000" w14:paraId="00000D6A">
      <w:pPr>
        <w:spacing w:after="240" w:before="240" w:lineRule="auto"/>
        <w:ind w:left="920" w:hanging="360"/>
        <w:rPr>
          <w:rFonts w:ascii="Times" w:cs="Times" w:eastAsia="Times" w:hAnsi="Times"/>
          <w:sz w:val="30"/>
          <w:szCs w:val="30"/>
        </w:rPr>
      </w:pPr>
      <w:r w:rsidDel="00000000" w:rsidR="00000000" w:rsidRPr="00000000">
        <w:rPr>
          <w:rFonts w:ascii="Times" w:cs="Times" w:eastAsia="Times" w:hAnsi="Times"/>
          <w:sz w:val="30"/>
          <w:szCs w:val="30"/>
          <w:rtl w:val="0"/>
        </w:rPr>
        <w:t xml:space="preserve">1.</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Tên sản phẩm</w:t>
      </w:r>
    </w:p>
    <w:p w:rsidR="00000000" w:rsidDel="00000000" w:rsidP="00000000" w:rsidRDefault="00000000" w:rsidRPr="00000000" w14:paraId="00000D6B">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Input, Type: text</w:t>
      </w:r>
    </w:p>
    <w:p w:rsidR="00000000" w:rsidDel="00000000" w:rsidP="00000000" w:rsidRDefault="00000000" w:rsidRPr="00000000" w14:paraId="00000D6C">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Kiểu dữ liệu: Chuỗi ký tự (String)</w:t>
      </w:r>
    </w:p>
    <w:p w:rsidR="00000000" w:rsidDel="00000000" w:rsidP="00000000" w:rsidRDefault="00000000" w:rsidRPr="00000000" w14:paraId="00000D6D">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Bắt buộc: có</w:t>
      </w:r>
    </w:p>
    <w:p w:rsidR="00000000" w:rsidDel="00000000" w:rsidP="00000000" w:rsidRDefault="00000000" w:rsidRPr="00000000" w14:paraId="00000D6E">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       </w:t>
      </w:r>
    </w:p>
    <w:p w:rsidR="00000000" w:rsidDel="00000000" w:rsidP="00000000" w:rsidRDefault="00000000" w:rsidRPr="00000000" w14:paraId="00000D6F">
      <w:pPr>
        <w:spacing w:after="240" w:before="240" w:lineRule="auto"/>
        <w:ind w:left="920" w:hanging="360"/>
        <w:rPr>
          <w:rFonts w:ascii="Times" w:cs="Times" w:eastAsia="Times" w:hAnsi="Times"/>
          <w:sz w:val="30"/>
          <w:szCs w:val="30"/>
        </w:rPr>
      </w:pPr>
      <w:r w:rsidDel="00000000" w:rsidR="00000000" w:rsidRPr="00000000">
        <w:rPr>
          <w:rFonts w:ascii="Times" w:cs="Times" w:eastAsia="Times" w:hAnsi="Times"/>
          <w:sz w:val="30"/>
          <w:szCs w:val="30"/>
          <w:rtl w:val="0"/>
        </w:rPr>
        <w:t xml:space="preserve">2.</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Mô tả sản phẩm</w:t>
      </w:r>
    </w:p>
    <w:p w:rsidR="00000000" w:rsidDel="00000000" w:rsidP="00000000" w:rsidRDefault="00000000" w:rsidRPr="00000000" w14:paraId="00000D70">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Loại: Textarea</w:t>
      </w:r>
    </w:p>
    <w:p w:rsidR="00000000" w:rsidDel="00000000" w:rsidP="00000000" w:rsidRDefault="00000000" w:rsidRPr="00000000" w14:paraId="00000D71">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Kiểu dữ liệu: Chuỗi ký tự (String)</w:t>
      </w:r>
    </w:p>
    <w:p w:rsidR="00000000" w:rsidDel="00000000" w:rsidP="00000000" w:rsidRDefault="00000000" w:rsidRPr="00000000" w14:paraId="00000D72">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Sử dụng ckeditor</w:t>
      </w:r>
    </w:p>
    <w:p w:rsidR="00000000" w:rsidDel="00000000" w:rsidP="00000000" w:rsidRDefault="00000000" w:rsidRPr="00000000" w14:paraId="00000D73">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 </w:t>
      </w:r>
    </w:p>
    <w:p w:rsidR="00000000" w:rsidDel="00000000" w:rsidP="00000000" w:rsidRDefault="00000000" w:rsidRPr="00000000" w14:paraId="00000D74">
      <w:pPr>
        <w:spacing w:after="240" w:before="240" w:lineRule="auto"/>
        <w:ind w:left="920" w:hanging="360"/>
        <w:rPr>
          <w:rFonts w:ascii="Times" w:cs="Times" w:eastAsia="Times" w:hAnsi="Times"/>
          <w:sz w:val="30"/>
          <w:szCs w:val="30"/>
        </w:rPr>
      </w:pPr>
      <w:r w:rsidDel="00000000" w:rsidR="00000000" w:rsidRPr="00000000">
        <w:rPr>
          <w:rFonts w:ascii="Times" w:cs="Times" w:eastAsia="Times" w:hAnsi="Times"/>
          <w:sz w:val="30"/>
          <w:szCs w:val="30"/>
          <w:rtl w:val="0"/>
        </w:rPr>
        <w:t xml:space="preserve">3.</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Màu (Color)</w:t>
      </w:r>
    </w:p>
    <w:p w:rsidR="00000000" w:rsidDel="00000000" w:rsidP="00000000" w:rsidRDefault="00000000" w:rsidRPr="00000000" w14:paraId="00000D75">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Loại: Button</w:t>
      </w:r>
    </w:p>
    <w:p w:rsidR="00000000" w:rsidDel="00000000" w:rsidP="00000000" w:rsidRDefault="00000000" w:rsidRPr="00000000" w14:paraId="00000D76">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Bắt buộc: có</w:t>
      </w:r>
    </w:p>
    <w:p w:rsidR="00000000" w:rsidDel="00000000" w:rsidP="00000000" w:rsidRDefault="00000000" w:rsidRPr="00000000" w14:paraId="00000D77">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Chức năng: Cho phép thêm nhiều màu cho sản phẩm.</w:t>
      </w:r>
    </w:p>
    <w:p w:rsidR="00000000" w:rsidDel="00000000" w:rsidP="00000000" w:rsidRDefault="00000000" w:rsidRPr="00000000" w14:paraId="00000D78">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Nhấp đơn để chọn xem màu</w:t>
      </w:r>
    </w:p>
    <w:p w:rsidR="00000000" w:rsidDel="00000000" w:rsidP="00000000" w:rsidRDefault="00000000" w:rsidRPr="00000000" w14:paraId="00000D79">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Nhấp đôi chuột để chọn màu, nhấp đôi tiếp để hủy chọn màu</w:t>
      </w:r>
    </w:p>
    <w:p w:rsidR="00000000" w:rsidDel="00000000" w:rsidP="00000000" w:rsidRDefault="00000000" w:rsidRPr="00000000" w14:paraId="00000D7A">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Khi nhấp đơn hoặc đôi lên màu sẽ hiển thị ra 5 nút kích thước của màu đó</w:t>
      </w:r>
    </w:p>
    <w:p w:rsidR="00000000" w:rsidDel="00000000" w:rsidP="00000000" w:rsidRDefault="00000000" w:rsidRPr="00000000" w14:paraId="00000D7B">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Khi đang ở Màu đỏ ta ấn xem màu Xám thì sẽ ẩn tất cả trường dữ liệu của màu đỏ đi và hiện các kích thước của màu xám lên</w:t>
        <w:br w:type="textWrapping"/>
        <w:br w:type="textWrapping"/>
      </w:r>
    </w:p>
    <w:p w:rsidR="00000000" w:rsidDel="00000000" w:rsidP="00000000" w:rsidRDefault="00000000" w:rsidRPr="00000000" w14:paraId="00000D7C">
      <w:pPr>
        <w:spacing w:after="240" w:before="240" w:lineRule="auto"/>
        <w:ind w:left="920" w:hanging="360"/>
        <w:rPr>
          <w:rFonts w:ascii="Times" w:cs="Times" w:eastAsia="Times" w:hAnsi="Times"/>
          <w:sz w:val="30"/>
          <w:szCs w:val="30"/>
        </w:rPr>
      </w:pPr>
      <w:r w:rsidDel="00000000" w:rsidR="00000000" w:rsidRPr="00000000">
        <w:rPr>
          <w:rFonts w:ascii="Times" w:cs="Times" w:eastAsia="Times" w:hAnsi="Times"/>
          <w:sz w:val="30"/>
          <w:szCs w:val="30"/>
          <w:rtl w:val="0"/>
        </w:rPr>
        <w:t xml:space="preserve">4.</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Kích thước (Size)</w:t>
      </w:r>
    </w:p>
    <w:p w:rsidR="00000000" w:rsidDel="00000000" w:rsidP="00000000" w:rsidRDefault="00000000" w:rsidRPr="00000000" w14:paraId="00000D7D">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Loại: Button</w:t>
      </w:r>
    </w:p>
    <w:p w:rsidR="00000000" w:rsidDel="00000000" w:rsidP="00000000" w:rsidRDefault="00000000" w:rsidRPr="00000000" w14:paraId="00000D7E">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Chức năng: Cho phép chọn các kích thước khác nhau như XS, S, M, L, XL.</w:t>
      </w:r>
    </w:p>
    <w:p w:rsidR="00000000" w:rsidDel="00000000" w:rsidP="00000000" w:rsidRDefault="00000000" w:rsidRPr="00000000" w14:paraId="00000D7F">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Nhấp đơn để chọn xem kích thước</w:t>
      </w:r>
    </w:p>
    <w:p w:rsidR="00000000" w:rsidDel="00000000" w:rsidP="00000000" w:rsidRDefault="00000000" w:rsidRPr="00000000" w14:paraId="00000D80">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Nhấp đôi chuột để chọn kích thước, nhấp đôi tiếp để hủy chọn kích thước</w:t>
      </w:r>
    </w:p>
    <w:p w:rsidR="00000000" w:rsidDel="00000000" w:rsidP="00000000" w:rsidRDefault="00000000" w:rsidRPr="00000000" w14:paraId="00000D81">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Khi nhấp đổi hoặc đơn màu và kích thước</w:t>
        <w:br w:type="textWrapping"/>
        <w:t xml:space="preserve"> vd: Nhấp đơn màu đỏ tiếp nhấp đơn kích thước XL thì sẽ hiện ra 2 trường dữ liệu input: Số lượng, Giá của nút Màu đỏ kích thước XL</w:t>
      </w:r>
    </w:p>
    <w:p w:rsidR="00000000" w:rsidDel="00000000" w:rsidP="00000000" w:rsidRDefault="00000000" w:rsidRPr="00000000" w14:paraId="00000D82">
      <w:pPr>
        <w:spacing w:after="240" w:before="240" w:lineRule="auto"/>
        <w:ind w:left="920" w:hanging="360"/>
        <w:rPr>
          <w:rFonts w:ascii="Times" w:cs="Times" w:eastAsia="Times" w:hAnsi="Times"/>
          <w:sz w:val="30"/>
          <w:szCs w:val="30"/>
        </w:rPr>
      </w:pPr>
      <w:r w:rsidDel="00000000" w:rsidR="00000000" w:rsidRPr="00000000">
        <w:rPr>
          <w:rFonts w:ascii="Times" w:cs="Times" w:eastAsia="Times" w:hAnsi="Times"/>
          <w:sz w:val="30"/>
          <w:szCs w:val="30"/>
          <w:rtl w:val="0"/>
        </w:rPr>
        <w:t xml:space="preserve">5.</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Số lượng</w:t>
      </w:r>
    </w:p>
    <w:p w:rsidR="00000000" w:rsidDel="00000000" w:rsidP="00000000" w:rsidRDefault="00000000" w:rsidRPr="00000000" w14:paraId="00000D83">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Input, Type: number</w:t>
      </w:r>
    </w:p>
    <w:p w:rsidR="00000000" w:rsidDel="00000000" w:rsidP="00000000" w:rsidRDefault="00000000" w:rsidRPr="00000000" w14:paraId="00000D84">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Kiểu dữ liệu: Số nguyên (Integer)</w:t>
      </w:r>
    </w:p>
    <w:p w:rsidR="00000000" w:rsidDel="00000000" w:rsidP="00000000" w:rsidRDefault="00000000" w:rsidRPr="00000000" w14:paraId="00000D85">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Bắt buộc: có</w:t>
      </w:r>
    </w:p>
    <w:p w:rsidR="00000000" w:rsidDel="00000000" w:rsidP="00000000" w:rsidRDefault="00000000" w:rsidRPr="00000000" w14:paraId="00000D86">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Giá trị nhập vào phải lớn hơn hoặc bằng 0</w:t>
      </w:r>
    </w:p>
    <w:p w:rsidR="00000000" w:rsidDel="00000000" w:rsidP="00000000" w:rsidRDefault="00000000" w:rsidRPr="00000000" w14:paraId="00000D87">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 </w:t>
      </w:r>
    </w:p>
    <w:p w:rsidR="00000000" w:rsidDel="00000000" w:rsidP="00000000" w:rsidRDefault="00000000" w:rsidRPr="00000000" w14:paraId="00000D88">
      <w:pPr>
        <w:spacing w:after="240" w:before="240" w:lineRule="auto"/>
        <w:ind w:left="920" w:hanging="360"/>
        <w:rPr>
          <w:rFonts w:ascii="Times" w:cs="Times" w:eastAsia="Times" w:hAnsi="Times"/>
          <w:sz w:val="30"/>
          <w:szCs w:val="30"/>
        </w:rPr>
      </w:pPr>
      <w:r w:rsidDel="00000000" w:rsidR="00000000" w:rsidRPr="00000000">
        <w:rPr>
          <w:rFonts w:ascii="Times" w:cs="Times" w:eastAsia="Times" w:hAnsi="Times"/>
          <w:sz w:val="30"/>
          <w:szCs w:val="30"/>
          <w:rtl w:val="0"/>
        </w:rPr>
        <w:t xml:space="preserve">6.</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Giá</w:t>
      </w:r>
    </w:p>
    <w:p w:rsidR="00000000" w:rsidDel="00000000" w:rsidP="00000000" w:rsidRDefault="00000000" w:rsidRPr="00000000" w14:paraId="00000D89">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Input, Type: number</w:t>
      </w:r>
    </w:p>
    <w:p w:rsidR="00000000" w:rsidDel="00000000" w:rsidP="00000000" w:rsidRDefault="00000000" w:rsidRPr="00000000" w14:paraId="00000D8A">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Chức năng: Cho phép chọn danh mục sản phẩm từ danh sách có sẵn</w:t>
      </w:r>
    </w:p>
    <w:p w:rsidR="00000000" w:rsidDel="00000000" w:rsidP="00000000" w:rsidRDefault="00000000" w:rsidRPr="00000000" w14:paraId="00000D8B">
      <w:pPr>
        <w:spacing w:after="240" w:before="240" w:lineRule="auto"/>
        <w:ind w:left="920" w:hanging="360"/>
        <w:rPr>
          <w:rFonts w:ascii="Times" w:cs="Times" w:eastAsia="Times" w:hAnsi="Times"/>
          <w:sz w:val="30"/>
          <w:szCs w:val="30"/>
        </w:rPr>
      </w:pPr>
      <w:r w:rsidDel="00000000" w:rsidR="00000000" w:rsidRPr="00000000">
        <w:rPr>
          <w:rFonts w:ascii="Times" w:cs="Times" w:eastAsia="Times" w:hAnsi="Times"/>
          <w:sz w:val="30"/>
          <w:szCs w:val="30"/>
          <w:rtl w:val="0"/>
        </w:rPr>
        <w:t xml:space="preserve">7.</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Danh mục</w:t>
      </w:r>
    </w:p>
    <w:p w:rsidR="00000000" w:rsidDel="00000000" w:rsidP="00000000" w:rsidRDefault="00000000" w:rsidRPr="00000000" w14:paraId="00000D8C">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Loại: Dropdown Button</w:t>
      </w:r>
    </w:p>
    <w:p w:rsidR="00000000" w:rsidDel="00000000" w:rsidP="00000000" w:rsidRDefault="00000000" w:rsidRPr="00000000" w14:paraId="00000D8D">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Chức năng: Cho phép chọn danh mục sản phẩm từ danh sách có sẵn.</w:t>
      </w:r>
    </w:p>
    <w:p w:rsidR="00000000" w:rsidDel="00000000" w:rsidP="00000000" w:rsidRDefault="00000000" w:rsidRPr="00000000" w14:paraId="00000D8E">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Mục định chọn danh mục đầu tiên</w:t>
      </w:r>
    </w:p>
    <w:p w:rsidR="00000000" w:rsidDel="00000000" w:rsidP="00000000" w:rsidRDefault="00000000" w:rsidRPr="00000000" w14:paraId="00000D8F">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 </w:t>
      </w:r>
    </w:p>
    <w:p w:rsidR="00000000" w:rsidDel="00000000" w:rsidP="00000000" w:rsidRDefault="00000000" w:rsidRPr="00000000" w14:paraId="00000D90">
      <w:pPr>
        <w:spacing w:after="240" w:before="240" w:lineRule="auto"/>
        <w:ind w:left="920" w:hanging="360"/>
        <w:rPr>
          <w:rFonts w:ascii="Times" w:cs="Times" w:eastAsia="Times" w:hAnsi="Times"/>
          <w:sz w:val="30"/>
          <w:szCs w:val="30"/>
        </w:rPr>
      </w:pPr>
      <w:r w:rsidDel="00000000" w:rsidR="00000000" w:rsidRPr="00000000">
        <w:rPr>
          <w:rFonts w:ascii="Times" w:cs="Times" w:eastAsia="Times" w:hAnsi="Times"/>
          <w:sz w:val="30"/>
          <w:szCs w:val="30"/>
          <w:rtl w:val="0"/>
        </w:rPr>
        <w:t xml:space="preserve">8.</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Nút Cập nhật (Update Button)</w:t>
      </w:r>
    </w:p>
    <w:p w:rsidR="00000000" w:rsidDel="00000000" w:rsidP="00000000" w:rsidRDefault="00000000" w:rsidRPr="00000000" w14:paraId="00000D91">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Loại: Button</w:t>
      </w:r>
    </w:p>
    <w:p w:rsidR="00000000" w:rsidDel="00000000" w:rsidP="00000000" w:rsidRDefault="00000000" w:rsidRPr="00000000" w14:paraId="00000D92">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Chức năng: Khi người dùng nhấn vào nút này, hệ thống sẽ kiểm tra các thông tin đã nhập và cập nhật sản phẩm nếu tất cả thông tin hợp lệ.</w:t>
      </w:r>
    </w:p>
    <w:p w:rsidR="00000000" w:rsidDel="00000000" w:rsidP="00000000" w:rsidRDefault="00000000" w:rsidRPr="00000000" w14:paraId="00000D93">
      <w:pPr>
        <w:spacing w:after="240" w:before="240" w:lineRule="auto"/>
        <w:ind w:left="920" w:hanging="360"/>
        <w:rPr>
          <w:rFonts w:ascii="Times" w:cs="Times" w:eastAsia="Times" w:hAnsi="Times"/>
          <w:sz w:val="30"/>
          <w:szCs w:val="30"/>
        </w:rPr>
      </w:pPr>
      <w:r w:rsidDel="00000000" w:rsidR="00000000" w:rsidRPr="00000000">
        <w:rPr>
          <w:rFonts w:ascii="Times" w:cs="Times" w:eastAsia="Times" w:hAnsi="Times"/>
          <w:sz w:val="30"/>
          <w:szCs w:val="30"/>
          <w:rtl w:val="0"/>
        </w:rPr>
        <w:t xml:space="preserve">9.</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Ảnh (Image)</w:t>
      </w:r>
    </w:p>
    <w:p w:rsidR="00000000" w:rsidDel="00000000" w:rsidP="00000000" w:rsidRDefault="00000000" w:rsidRPr="00000000" w14:paraId="00000D94">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Loại: File Input</w:t>
      </w:r>
    </w:p>
    <w:p w:rsidR="00000000" w:rsidDel="00000000" w:rsidP="00000000" w:rsidRDefault="00000000" w:rsidRPr="00000000" w14:paraId="00000D95">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Type: file</w:t>
      </w:r>
    </w:p>
    <w:p w:rsidR="00000000" w:rsidDel="00000000" w:rsidP="00000000" w:rsidRDefault="00000000" w:rsidRPr="00000000" w14:paraId="00000D96">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Kiểu dữ liệu: Tệp tin (File)</w:t>
      </w:r>
    </w:p>
    <w:p w:rsidR="00000000" w:rsidDel="00000000" w:rsidP="00000000" w:rsidRDefault="00000000" w:rsidRPr="00000000" w14:paraId="00000D97">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Kích thước tối đa 1MB định dạng .JPEG, .PNG</w:t>
      </w:r>
    </w:p>
    <w:p w:rsidR="00000000" w:rsidDel="00000000" w:rsidP="00000000" w:rsidRDefault="00000000" w:rsidRPr="00000000" w14:paraId="00000D98">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Chọn tối đa 4 ảnh, không có ảnh trùng nhau</w:t>
      </w:r>
    </w:p>
    <w:p w:rsidR="00000000" w:rsidDel="00000000" w:rsidP="00000000" w:rsidRDefault="00000000" w:rsidRPr="00000000" w14:paraId="00000D99">
      <w:pPr>
        <w:spacing w:after="240" w:before="240" w:lineRule="auto"/>
        <w:ind w:left="36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30"/>
          <w:szCs w:val="30"/>
          <w:rtl w:val="0"/>
        </w:rPr>
        <w:t xml:space="preserve">Nếu đủ 4 ảnh nút lưu ảnh sẽ vô hiệu xóa</w:t>
      </w:r>
    </w:p>
    <w:p w:rsidR="00000000" w:rsidDel="00000000" w:rsidP="00000000" w:rsidRDefault="00000000" w:rsidRPr="00000000" w14:paraId="00000D9A">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Bảng Thông Báo</w:t>
      </w:r>
    </w:p>
    <w:p w:rsidR="00000000" w:rsidDel="00000000" w:rsidP="00000000" w:rsidRDefault="00000000" w:rsidRPr="00000000" w14:paraId="00000D9B">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 </w:t>
      </w:r>
    </w:p>
    <w:tbl>
      <w:tblPr>
        <w:tblStyle w:val="Table5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1395"/>
        <w:gridCol w:w="2610"/>
        <w:gridCol w:w="2400"/>
        <w:gridCol w:w="1770"/>
        <w:tblGridChange w:id="0">
          <w:tblGrid>
            <w:gridCol w:w="660"/>
            <w:gridCol w:w="1395"/>
            <w:gridCol w:w="2610"/>
            <w:gridCol w:w="2400"/>
            <w:gridCol w:w="1770"/>
          </w:tblGrid>
        </w:tblGridChange>
      </w:tblGrid>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9C">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9D">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Trường Dữ Liệu</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9E">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Quy Tắc Kiểm Tra</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9F">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Thông Báo Lỗi</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A0">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Vị trí xuất hiện</w:t>
            </w:r>
          </w:p>
        </w:tc>
      </w:tr>
      <w:tr>
        <w:trPr>
          <w:cantSplit w:val="0"/>
          <w:trHeight w:val="18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A1">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A2">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Tên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A3">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 Bắt buộc nhập.</w:t>
              <w:br w:type="textWrapping"/>
              <w:t xml:space="preserve">  - Chỉ chứa ký tự chữ và số (A-Z, a-z, 0-9).</w:t>
              <w:br w:type="textWrapping"/>
              <w:t xml:space="preserve">  - Chiều dài: 255 ký tự.</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A4">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Vui lòng điền tên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A5">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Phía dưới trường nhập tên sản phẩm</w:t>
            </w:r>
          </w:p>
        </w:tc>
      </w:tr>
      <w:tr>
        <w:trPr>
          <w:cantSplit w:val="0"/>
          <w:trHeight w:val="18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A6">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A7">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Nội dung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A8">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 - Có thể chứa các ký tự chữ, số và ký tự đặc biệt, ký tự , html .</w:t>
              <w:br w:type="textWrapping"/>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A9">
            <w:pPr>
              <w:rPr>
                <w:rFonts w:ascii="Times" w:cs="Times" w:eastAsia="Times" w:hAnsi="Times"/>
                <w:sz w:val="30"/>
                <w:szCs w:val="3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AA">
            <w:pPr>
              <w:rPr>
                <w:rFonts w:ascii="Times" w:cs="Times" w:eastAsia="Times" w:hAnsi="Times"/>
                <w:sz w:val="30"/>
                <w:szCs w:val="30"/>
              </w:rPr>
            </w:pPr>
            <w:r w:rsidDel="00000000" w:rsidR="00000000" w:rsidRPr="00000000">
              <w:rPr>
                <w:rtl w:val="0"/>
              </w:rPr>
            </w:r>
          </w:p>
        </w:tc>
      </w:tr>
      <w:tr>
        <w:trPr>
          <w:cantSplit w:val="0"/>
          <w:trHeight w:val="138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AB">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AC">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Giá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AD">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Yêu cầu chỉ được nhập số</w:t>
              <w:br w:type="textWrapping"/>
              <w:t xml:space="preserve">  - Giá trị tối thiểu: 0.</w:t>
              <w:br w:type="textWrapping"/>
              <w:t xml:space="preserve">  - Giá trị tối đa: 10000.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AE">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 Giá không được để trống</w:t>
            </w:r>
          </w:p>
          <w:p w:rsidR="00000000" w:rsidDel="00000000" w:rsidP="00000000" w:rsidRDefault="00000000" w:rsidRPr="00000000" w14:paraId="00000DAF">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 Giá trị phải lớn hơn hoặc bằng 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B0">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Phía dưới trường nhập Giá</w:t>
            </w:r>
          </w:p>
        </w:tc>
      </w:tr>
      <w:tr>
        <w:trPr>
          <w:cantSplit w:val="0"/>
          <w:trHeight w:val="15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B1">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B2">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Số lượng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B3">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 Yêu cầu chỉ được nhập số</w:t>
              <w:br w:type="textWrapping"/>
              <w:t xml:space="preserve">  - Giá trị tối thiểu: 0.</w:t>
              <w:br w:type="textWrapping"/>
              <w:t xml:space="preserve">  - Giá trị tối đa: 10000.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B4">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 Số lượng không được để trống</w:t>
            </w:r>
          </w:p>
          <w:p w:rsidR="00000000" w:rsidDel="00000000" w:rsidP="00000000" w:rsidRDefault="00000000" w:rsidRPr="00000000" w14:paraId="00000DB5">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 Giá trị phải lớn hơn hoặc bằng 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B6">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Phía dưới trường nhập số lượng</w:t>
            </w:r>
          </w:p>
        </w:tc>
      </w:tr>
      <w:tr>
        <w:trPr>
          <w:cantSplit w:val="0"/>
          <w:trHeight w:val="16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B7">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B8">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Ảnh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B9">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 Bắt buộc nhập.</w:t>
              <w:br w:type="textWrapping"/>
              <w:t xml:space="preserve">  - Định dạng tệp tin: JPEG, PNG.</w:t>
              <w:br w:type="textWrapping"/>
              <w:t xml:space="preserve">  - Dung lượng tối đa: 1 MB.</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BA">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 Vui lòng chọn ảnh JPEG, PNG kích thước tối đa 1MB</w:t>
            </w:r>
          </w:p>
          <w:p w:rsidR="00000000" w:rsidDel="00000000" w:rsidP="00000000" w:rsidRDefault="00000000" w:rsidRPr="00000000" w14:paraId="00000DBB">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 Hình ảnh này đã được chọn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BC">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Trên giữa màn hình</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BD">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BE">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Nút Thêm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BF">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Khi thêm thành công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C0">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Thêm sản phẩm thành công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C1">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Trên phải màn hình</w:t>
            </w:r>
          </w:p>
        </w:tc>
      </w:tr>
      <w:tr>
        <w:trPr>
          <w:cantSplit w:val="0"/>
          <w:trHeight w:val="9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C2">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C3">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Nút Thêm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C4">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Khi Thêm thất bại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C5">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Thêm sản phẩm không thành công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C6">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Trên phải màn hình</w:t>
            </w:r>
          </w:p>
        </w:tc>
      </w:tr>
      <w:tr>
        <w:trPr>
          <w:cantSplit w:val="0"/>
          <w:trHeight w:val="11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C7">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C8">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Nút Thêm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C9">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Khi chưa nhập đầy đủ</w:t>
            </w:r>
          </w:p>
          <w:p w:rsidR="00000000" w:rsidDel="00000000" w:rsidP="00000000" w:rsidRDefault="00000000" w:rsidRPr="00000000" w14:paraId="00000DCA">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Chặn điều kiện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CB">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Vui lòng nhập đầy đủ thông tin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DCC">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Trên phải màn hình</w:t>
            </w:r>
          </w:p>
        </w:tc>
      </w:tr>
    </w:tbl>
    <w:p w:rsidR="00000000" w:rsidDel="00000000" w:rsidP="00000000" w:rsidRDefault="00000000" w:rsidRPr="00000000" w14:paraId="00000DCD">
      <w:pPr>
        <w:rPr>
          <w:rFonts w:ascii="Times" w:cs="Times" w:eastAsia="Times" w:hAnsi="Times"/>
          <w:b w:val="1"/>
          <w:sz w:val="30"/>
          <w:szCs w:val="30"/>
        </w:rPr>
      </w:pPr>
      <w:r w:rsidDel="00000000" w:rsidR="00000000" w:rsidRPr="00000000">
        <w:rPr>
          <w:rtl w:val="0"/>
        </w:rPr>
      </w:r>
    </w:p>
    <w:p w:rsidR="00000000" w:rsidDel="00000000" w:rsidP="00000000" w:rsidRDefault="00000000" w:rsidRPr="00000000" w14:paraId="00000DCE">
      <w:pPr>
        <w:spacing w:after="240" w:lineRule="auto"/>
        <w:rPr>
          <w:rFonts w:ascii="Times" w:cs="Times" w:eastAsia="Times" w:hAnsi="Times"/>
          <w:sz w:val="26"/>
          <w:szCs w:val="26"/>
        </w:rPr>
      </w:pPr>
      <w:r w:rsidDel="00000000" w:rsidR="00000000" w:rsidRPr="00000000">
        <w:rPr>
          <w:rFonts w:ascii="Times" w:cs="Times" w:eastAsia="Times" w:hAnsi="Times"/>
          <w:b w:val="1"/>
          <w:sz w:val="30"/>
          <w:szCs w:val="30"/>
          <w:rtl w:val="0"/>
        </w:rPr>
        <w:t xml:space="preserve">Yêu cầu chức năng:</w:t>
      </w:r>
      <w:r w:rsidDel="00000000" w:rsidR="00000000" w:rsidRPr="00000000">
        <w:rPr>
          <w:rtl w:val="0"/>
        </w:rPr>
      </w:r>
    </w:p>
    <w:p w:rsidR="00000000" w:rsidDel="00000000" w:rsidP="00000000" w:rsidRDefault="00000000" w:rsidRPr="00000000" w14:paraId="00000DCF">
      <w:pPr>
        <w:numPr>
          <w:ilvl w:val="0"/>
          <w:numId w:val="99"/>
        </w:numPr>
        <w:spacing w:after="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Nếu chưa nhập đầy đủ các trường nút Thêm sẽ bị vô hiệu hóa</w:t>
      </w:r>
    </w:p>
    <w:p w:rsidR="00000000" w:rsidDel="00000000" w:rsidP="00000000" w:rsidRDefault="00000000" w:rsidRPr="00000000" w14:paraId="00000DD0">
      <w:pPr>
        <w:numPr>
          <w:ilvl w:val="0"/>
          <w:numId w:val="99"/>
        </w:numPr>
        <w:spacing w:after="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Nếu đã chỉnh sửa và nhấp nút Thêm nhật hệ thống sẽ kiểm tra quy tắc điều kiện của từng bảng nếu thỏa yêu cầu hệ thống mới bắt đầu lấy dữ liệu để cập nhật. Còn nếu chưa thỏa yêu cầu các trường thì sẽ bắt lỗi và hiện thông báo </w:t>
      </w:r>
    </w:p>
    <w:p w:rsidR="00000000" w:rsidDel="00000000" w:rsidP="00000000" w:rsidRDefault="00000000" w:rsidRPr="00000000" w14:paraId="00000DD1">
      <w:pPr>
        <w:numPr>
          <w:ilvl w:val="0"/>
          <w:numId w:val="99"/>
        </w:numPr>
        <w:spacing w:after="0" w:before="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mã hóa khi truyền qua mạng (ví dụ: sử dụng HTTP thay vì HTTPS)</w:t>
      </w:r>
    </w:p>
    <w:p w:rsidR="00000000" w:rsidDel="00000000" w:rsidP="00000000" w:rsidRDefault="00000000" w:rsidRPr="00000000" w14:paraId="00000DD2">
      <w:pPr>
        <w:numPr>
          <w:ilvl w:val="0"/>
          <w:numId w:val="99"/>
        </w:numPr>
        <w:spacing w:after="240" w:before="0" w:lineRule="auto"/>
        <w:ind w:left="720" w:hanging="360"/>
        <w:rPr>
          <w:rFonts w:ascii="Arial" w:cs="Arial" w:eastAsia="Arial" w:hAnsi="Arial"/>
        </w:rPr>
      </w:pPr>
      <w:r w:rsidDel="00000000" w:rsidR="00000000" w:rsidRPr="00000000">
        <w:rPr>
          <w:rFonts w:ascii="Times" w:cs="Times" w:eastAsia="Times" w:hAnsi="Times"/>
          <w:sz w:val="26"/>
          <w:szCs w:val="26"/>
          <w:rtl w:val="0"/>
        </w:rPr>
        <w:t xml:space="preserve">Ngăn chặn các cuộc tấn công hệ thống bằng cách nhập dữ liệu độc hại (chẳng hạn như SQL Injection hoặc XSS)</w:t>
      </w:r>
      <w:r w:rsidDel="00000000" w:rsidR="00000000" w:rsidRPr="00000000">
        <w:rPr>
          <w:rtl w:val="0"/>
        </w:rPr>
      </w:r>
    </w:p>
    <w:p w:rsidR="00000000" w:rsidDel="00000000" w:rsidP="00000000" w:rsidRDefault="00000000" w:rsidRPr="00000000" w14:paraId="00000DD3">
      <w:pPr>
        <w:spacing w:after="240" w:lineRule="auto"/>
        <w:ind w:left="72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DD4">
      <w:pPr>
        <w:spacing w:after="240" w:lineRule="auto"/>
        <w:ind w:left="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DD5">
      <w:pPr>
        <w:pStyle w:val="Heading3"/>
        <w:rPr>
          <w:rFonts w:ascii="Times" w:cs="Times" w:eastAsia="Times" w:hAnsi="Times"/>
          <w:color w:val="000000"/>
          <w:sz w:val="28"/>
          <w:szCs w:val="28"/>
        </w:rPr>
      </w:pPr>
      <w:bookmarkStart w:colFirst="0" w:colLast="0" w:name="_heading=h.1v1yuxt" w:id="41"/>
      <w:bookmarkEnd w:id="41"/>
      <w:r w:rsidDel="00000000" w:rsidR="00000000" w:rsidRPr="00000000">
        <w:rPr>
          <w:rFonts w:ascii="Times New Roman" w:cs="Times New Roman" w:eastAsia="Times New Roman" w:hAnsi="Times New Roman"/>
          <w:color w:val="000000"/>
          <w:sz w:val="30"/>
          <w:szCs w:val="30"/>
          <w:rtl w:val="0"/>
        </w:rPr>
        <w:t xml:space="preserve">5.18  Danh sách sản phẩm yêu thích</w:t>
      </w:r>
      <w:r w:rsidDel="00000000" w:rsidR="00000000" w:rsidRPr="00000000">
        <w:rPr>
          <w:rtl w:val="0"/>
        </w:rPr>
      </w:r>
    </w:p>
    <w:p w:rsidR="00000000" w:rsidDel="00000000" w:rsidP="00000000" w:rsidRDefault="00000000" w:rsidRPr="00000000" w14:paraId="00000DD6">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731200" cy="4572000"/>
            <wp:effectExtent b="0" l="0" r="0" t="0"/>
            <wp:docPr id="168" name="image23.png"/>
            <a:graphic>
              <a:graphicData uri="http://schemas.openxmlformats.org/drawingml/2006/picture">
                <pic:pic>
                  <pic:nvPicPr>
                    <pic:cNvPr id="0" name="image23.png"/>
                    <pic:cNvPicPr preferRelativeResize="0"/>
                  </pic:nvPicPr>
                  <pic:blipFill>
                    <a:blip r:embed="rId74"/>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DD7">
      <w:pPr>
        <w:jc w:val="center"/>
        <w:rPr>
          <w:rFonts w:ascii="Times" w:cs="Times" w:eastAsia="Times" w:hAnsi="Times"/>
          <w:sz w:val="24"/>
          <w:szCs w:val="24"/>
        </w:rPr>
      </w:pPr>
      <w:r w:rsidDel="00000000" w:rsidR="00000000" w:rsidRPr="00000000">
        <w:rPr>
          <w:rFonts w:ascii="Times New Roman" w:cs="Times New Roman" w:eastAsia="Times New Roman" w:hAnsi="Times New Roman"/>
          <w:i w:val="1"/>
          <w:sz w:val="26"/>
          <w:szCs w:val="26"/>
          <w:rtl w:val="0"/>
        </w:rPr>
        <w:t xml:space="preserve">Hình 30: Danh sách sản phẩm yêu thích</w:t>
      </w:r>
      <w:r w:rsidDel="00000000" w:rsidR="00000000" w:rsidRPr="00000000">
        <w:rPr>
          <w:rtl w:val="0"/>
        </w:rPr>
      </w:r>
    </w:p>
    <w:p w:rsidR="00000000" w:rsidDel="00000000" w:rsidP="00000000" w:rsidRDefault="00000000" w:rsidRPr="00000000" w14:paraId="00000DD8">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         Khi chưa đăng nhập, người dùng nhấn vào danh sách sản phẩm yêu thích, giao diện danh sách yêu thích sẽ hiện nội dung “You need to login to use wishlist.” và nút login bên dưới (chuyển hướng đến trang đăng nhập).</w:t>
      </w:r>
    </w:p>
    <w:p w:rsidR="00000000" w:rsidDel="00000000" w:rsidP="00000000" w:rsidRDefault="00000000" w:rsidRPr="00000000" w14:paraId="00000DD9">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         Khi đã đăng nhập, hiển thị các sản phẩm trong danh sách yêu thích, mỗi hàng 3 sản phẩm, mỗi trang 6 sản phẩm, sắp xếp giảm dần theo thời gian thêm vào danh sách yêu thích (created_at). Thông tin sản phẩm bao gồm: hình đầu tiên của sản phẩm, tên danh mục, tên sản phẩm, giá (có dấu phân cách hàng nghìn), số lượng đã bán, điểm trung bình đánh giá, số lượng đánh giá, nút yêu thích màu đỏ. Khi nhấn vào nút yêu thích màu đỏ hoặc nút “x” sẽ xoá sản phẩm khỏi danh sách yêu thích và hiển thị hộp thoại thông báo “Removed from wishlist successfully!”, khi không tìm thấy sản phẩm sẽ hiển thị hộp thoại thông báo “This product is not in wishlist!”. Không có sản phẩm hiển thị nội dung “Your wishlist currently is empty.”. Khi nhấn vào nút yêu thích xám sẽ hiển thị hộp thoại thông báo “Added to wishlist successfully!” và thêm sản phẩm vào danh sách sản phẩm yêu thích.</w:t>
      </w:r>
    </w:p>
    <w:p w:rsidR="00000000" w:rsidDel="00000000" w:rsidP="00000000" w:rsidRDefault="00000000" w:rsidRPr="00000000" w14:paraId="00000DDA">
      <w:pPr>
        <w:spacing w:after="240" w:befor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0DDB">
      <w:pPr>
        <w:pStyle w:val="Heading3"/>
        <w:rPr>
          <w:rFonts w:ascii="Times New Roman" w:cs="Times New Roman" w:eastAsia="Times New Roman" w:hAnsi="Times New Roman"/>
          <w:color w:val="000000"/>
          <w:sz w:val="30"/>
          <w:szCs w:val="30"/>
        </w:rPr>
      </w:pPr>
      <w:bookmarkStart w:colFirst="0" w:colLast="0" w:name="_heading=h.4f1mdlm" w:id="42"/>
      <w:bookmarkEnd w:id="42"/>
      <w:r w:rsidDel="00000000" w:rsidR="00000000" w:rsidRPr="00000000">
        <w:rPr>
          <w:rFonts w:ascii="Times New Roman" w:cs="Times New Roman" w:eastAsia="Times New Roman" w:hAnsi="Times New Roman"/>
          <w:color w:val="000000"/>
          <w:sz w:val="30"/>
          <w:szCs w:val="30"/>
          <w:rtl w:val="0"/>
        </w:rPr>
        <w:t xml:space="preserve">5.19  Cập nhật sản phẩm ( Admin )</w:t>
      </w:r>
    </w:p>
    <w:p w:rsidR="00000000" w:rsidDel="00000000" w:rsidP="00000000" w:rsidRDefault="00000000" w:rsidRPr="00000000" w14:paraId="00000DDC">
      <w:pPr>
        <w:rPr/>
      </w:pPr>
      <w:r w:rsidDel="00000000" w:rsidR="00000000" w:rsidRPr="00000000">
        <w:rPr/>
        <w:drawing>
          <wp:inline distB="114300" distT="114300" distL="114300" distR="114300">
            <wp:extent cx="5731200" cy="2781300"/>
            <wp:effectExtent b="0" l="0" r="0" t="0"/>
            <wp:docPr id="169"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DDD">
      <w:pPr>
        <w:rPr>
          <w:rFonts w:ascii="Times" w:cs="Times" w:eastAsia="Times" w:hAnsi="Times"/>
          <w:sz w:val="26"/>
          <w:szCs w:val="26"/>
        </w:rPr>
      </w:pPr>
      <w:r w:rsidDel="00000000" w:rsidR="00000000" w:rsidRPr="00000000">
        <w:rPr>
          <w:rtl w:val="0"/>
        </w:rPr>
        <w:t xml:space="preserve">                                                              </w:t>
      </w:r>
      <w:r w:rsidDel="00000000" w:rsidR="00000000" w:rsidRPr="00000000">
        <w:rPr>
          <w:rFonts w:ascii="Times" w:cs="Times" w:eastAsia="Times" w:hAnsi="Times"/>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Hình 31: Cập nhật sản phẩm</w:t>
      </w:r>
      <w:r w:rsidDel="00000000" w:rsidR="00000000" w:rsidRPr="00000000">
        <w:rPr>
          <w:rtl w:val="0"/>
        </w:rPr>
      </w:r>
    </w:p>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rPr/>
      </w:pPr>
      <w:r w:rsidDel="00000000" w:rsidR="00000000" w:rsidRPr="00000000">
        <w:rPr>
          <w:rtl w:val="0"/>
        </w:rPr>
      </w:r>
    </w:p>
    <w:p w:rsidR="00000000" w:rsidDel="00000000" w:rsidP="00000000" w:rsidRDefault="00000000" w:rsidRPr="00000000" w14:paraId="00000DE0">
      <w:pPr>
        <w:spacing w:after="240" w:before="240" w:lineRule="auto"/>
        <w:rPr/>
      </w:pPr>
      <w:r w:rsidDel="00000000" w:rsidR="00000000" w:rsidRPr="00000000">
        <w:rPr>
          <w:rFonts w:ascii="Times" w:cs="Times" w:eastAsia="Times" w:hAnsi="Times"/>
          <w:b w:val="1"/>
          <w:sz w:val="26"/>
          <w:szCs w:val="26"/>
          <w:rtl w:val="0"/>
        </w:rPr>
        <w:t xml:space="preserve">Mô tả các trường và quy tắc xác thực dữ liệu</w:t>
      </w:r>
      <w:r w:rsidDel="00000000" w:rsidR="00000000" w:rsidRPr="00000000">
        <w:rPr>
          <w:rtl w:val="0"/>
        </w:rPr>
      </w:r>
    </w:p>
    <w:p w:rsidR="00000000" w:rsidDel="00000000" w:rsidP="00000000" w:rsidRDefault="00000000" w:rsidRPr="00000000" w14:paraId="00000DE1">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1.</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Tên sản phẩm</w:t>
      </w:r>
    </w:p>
    <w:p w:rsidR="00000000" w:rsidDel="00000000" w:rsidP="00000000" w:rsidRDefault="00000000" w:rsidRPr="00000000" w14:paraId="00000DE2">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Input, Type: text</w:t>
      </w:r>
    </w:p>
    <w:p w:rsidR="00000000" w:rsidDel="00000000" w:rsidP="00000000" w:rsidRDefault="00000000" w:rsidRPr="00000000" w14:paraId="00000DE3">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Kiểu dữ liệu: Chuỗi ký tự (String)</w:t>
      </w:r>
    </w:p>
    <w:p w:rsidR="00000000" w:rsidDel="00000000" w:rsidP="00000000" w:rsidRDefault="00000000" w:rsidRPr="00000000" w14:paraId="00000DE4">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Bắt buộc: có</w:t>
      </w:r>
    </w:p>
    <w:p w:rsidR="00000000" w:rsidDel="00000000" w:rsidP="00000000" w:rsidRDefault="00000000" w:rsidRPr="00000000" w14:paraId="00000DE5">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0DE6">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2.</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Mô tả sản phẩm</w:t>
      </w:r>
    </w:p>
    <w:p w:rsidR="00000000" w:rsidDel="00000000" w:rsidP="00000000" w:rsidRDefault="00000000" w:rsidRPr="00000000" w14:paraId="00000DE7">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Loại: Textarea</w:t>
      </w:r>
    </w:p>
    <w:p w:rsidR="00000000" w:rsidDel="00000000" w:rsidP="00000000" w:rsidRDefault="00000000" w:rsidRPr="00000000" w14:paraId="00000DE8">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Kiểu dữ liệu: Chuỗi ký tự (String)</w:t>
      </w:r>
    </w:p>
    <w:p w:rsidR="00000000" w:rsidDel="00000000" w:rsidP="00000000" w:rsidRDefault="00000000" w:rsidRPr="00000000" w14:paraId="00000DE9">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Sử dụng ckeditor</w:t>
      </w:r>
    </w:p>
    <w:p w:rsidR="00000000" w:rsidDel="00000000" w:rsidP="00000000" w:rsidRDefault="00000000" w:rsidRPr="00000000" w14:paraId="00000DEA">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0DEB">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3.</w:t>
      </w:r>
      <w:r w:rsidDel="00000000" w:rsidR="00000000" w:rsidRPr="00000000">
        <w:rPr>
          <w:rFonts w:ascii="Times" w:cs="Times" w:eastAsia="Times" w:hAnsi="Times"/>
          <w:sz w:val="14"/>
          <w:szCs w:val="14"/>
          <w:rtl w:val="0"/>
        </w:rPr>
        <w:t xml:space="preserve">  </w:t>
        <w:tab/>
      </w:r>
      <w:r w:rsidDel="00000000" w:rsidR="00000000" w:rsidRPr="00000000">
        <w:rPr>
          <w:rFonts w:ascii="Times" w:cs="Times" w:eastAsia="Times" w:hAnsi="Times"/>
          <w:sz w:val="26"/>
          <w:szCs w:val="26"/>
          <w:rtl w:val="0"/>
        </w:rPr>
        <w:t xml:space="preserve">Màu (Color)</w:t>
      </w:r>
    </w:p>
    <w:p w:rsidR="00000000" w:rsidDel="00000000" w:rsidP="00000000" w:rsidRDefault="00000000" w:rsidRPr="00000000" w14:paraId="00000DEC">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Loại: Button</w:t>
      </w:r>
    </w:p>
    <w:p w:rsidR="00000000" w:rsidDel="00000000" w:rsidP="00000000" w:rsidRDefault="00000000" w:rsidRPr="00000000" w14:paraId="00000DED">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Bắt buộc: có</w:t>
      </w:r>
    </w:p>
    <w:p w:rsidR="00000000" w:rsidDel="00000000" w:rsidP="00000000" w:rsidRDefault="00000000" w:rsidRPr="00000000" w14:paraId="00000DEE">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Chức năng: Cho phép thêm nhiều màu cho sản phẩm.</w:t>
      </w:r>
    </w:p>
    <w:p w:rsidR="00000000" w:rsidDel="00000000" w:rsidP="00000000" w:rsidRDefault="00000000" w:rsidRPr="00000000" w14:paraId="00000DEF">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Nhấp đơn để chọn xem màu</w:t>
      </w:r>
    </w:p>
    <w:p w:rsidR="00000000" w:rsidDel="00000000" w:rsidP="00000000" w:rsidRDefault="00000000" w:rsidRPr="00000000" w14:paraId="00000DF0">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Nhấp đôi chuột để chọn màu, nhấp đôi tiếp để hủy chọn màu</w:t>
      </w:r>
    </w:p>
    <w:p w:rsidR="00000000" w:rsidDel="00000000" w:rsidP="00000000" w:rsidRDefault="00000000" w:rsidRPr="00000000" w14:paraId="00000DF1">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Khi nhấp đơn hoặc đôi lên màu sẽ hiển thị ra 5 nút kích thước của màu đó</w:t>
      </w:r>
    </w:p>
    <w:p w:rsidR="00000000" w:rsidDel="00000000" w:rsidP="00000000" w:rsidRDefault="00000000" w:rsidRPr="00000000" w14:paraId="00000DF2">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Khi đang ở Màu đỏ ta ấn xem màu Xám thì sẽ ẩn tất cả trường dữ liệu của màu đỏ đi và hiện các kích thước của màu xám lên</w:t>
        <w:br w:type="textWrapping"/>
        <w:br w:type="textWrapping"/>
      </w:r>
    </w:p>
    <w:p w:rsidR="00000000" w:rsidDel="00000000" w:rsidP="00000000" w:rsidRDefault="00000000" w:rsidRPr="00000000" w14:paraId="00000DF3">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4.</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Kích thước (Size)</w:t>
      </w:r>
    </w:p>
    <w:p w:rsidR="00000000" w:rsidDel="00000000" w:rsidP="00000000" w:rsidRDefault="00000000" w:rsidRPr="00000000" w14:paraId="00000DF4">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Loại: Button</w:t>
      </w:r>
    </w:p>
    <w:p w:rsidR="00000000" w:rsidDel="00000000" w:rsidP="00000000" w:rsidRDefault="00000000" w:rsidRPr="00000000" w14:paraId="00000DF5">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Chức năng: Cho phép chọn các kích thước khác nhau như XS, S, M, L, XL.</w:t>
      </w:r>
    </w:p>
    <w:p w:rsidR="00000000" w:rsidDel="00000000" w:rsidP="00000000" w:rsidRDefault="00000000" w:rsidRPr="00000000" w14:paraId="00000DF6">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Nhấp đơn để chọn xem kích thước</w:t>
      </w:r>
    </w:p>
    <w:p w:rsidR="00000000" w:rsidDel="00000000" w:rsidP="00000000" w:rsidRDefault="00000000" w:rsidRPr="00000000" w14:paraId="00000DF7">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Nhấp đôi chuột để chọn kích thước, nhấp đôi tiếp để hủy chọn kích thước</w:t>
      </w:r>
    </w:p>
    <w:p w:rsidR="00000000" w:rsidDel="00000000" w:rsidP="00000000" w:rsidRDefault="00000000" w:rsidRPr="00000000" w14:paraId="00000DF8">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Khi nhấp đổi hoặc đơn màu và kích thước</w:t>
        <w:br w:type="textWrapping"/>
        <w:t xml:space="preserve"> vd: Nhấp đơn màu đỏ tiếp nhấp đơn kích thước XL thì sẽ hiện ra 2 trường dữ liệu input: Số lượng, Giá của nút Màu đỏ kích thước XL</w:t>
      </w:r>
    </w:p>
    <w:p w:rsidR="00000000" w:rsidDel="00000000" w:rsidP="00000000" w:rsidRDefault="00000000" w:rsidRPr="00000000" w14:paraId="00000DF9">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5.</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Số lượng</w:t>
      </w:r>
    </w:p>
    <w:p w:rsidR="00000000" w:rsidDel="00000000" w:rsidP="00000000" w:rsidRDefault="00000000" w:rsidRPr="00000000" w14:paraId="00000DFA">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Input, Type: number</w:t>
      </w:r>
    </w:p>
    <w:p w:rsidR="00000000" w:rsidDel="00000000" w:rsidP="00000000" w:rsidRDefault="00000000" w:rsidRPr="00000000" w14:paraId="00000DFB">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Kiểu dữ liệu: Số nguyên (Integer)</w:t>
      </w:r>
    </w:p>
    <w:p w:rsidR="00000000" w:rsidDel="00000000" w:rsidP="00000000" w:rsidRDefault="00000000" w:rsidRPr="00000000" w14:paraId="00000DFC">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Bắt buộc: có</w:t>
      </w:r>
    </w:p>
    <w:p w:rsidR="00000000" w:rsidDel="00000000" w:rsidP="00000000" w:rsidRDefault="00000000" w:rsidRPr="00000000" w14:paraId="00000DFD">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Giá trị nhập vào phải lớn hơn hoặc bằng 0</w:t>
      </w:r>
    </w:p>
    <w:p w:rsidR="00000000" w:rsidDel="00000000" w:rsidP="00000000" w:rsidRDefault="00000000" w:rsidRPr="00000000" w14:paraId="00000DFE">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0DFF">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6.</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Giá</w:t>
      </w:r>
    </w:p>
    <w:p w:rsidR="00000000" w:rsidDel="00000000" w:rsidP="00000000" w:rsidRDefault="00000000" w:rsidRPr="00000000" w14:paraId="00000E00">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Input, Type: number</w:t>
      </w:r>
    </w:p>
    <w:p w:rsidR="00000000" w:rsidDel="00000000" w:rsidP="00000000" w:rsidRDefault="00000000" w:rsidRPr="00000000" w14:paraId="00000E01">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Chức năng: Cho phép chọn danh mục sản phẩm từ danh sách có sẵn</w:t>
      </w:r>
    </w:p>
    <w:p w:rsidR="00000000" w:rsidDel="00000000" w:rsidP="00000000" w:rsidRDefault="00000000" w:rsidRPr="00000000" w14:paraId="00000E02">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7.</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Danh mục</w:t>
      </w:r>
    </w:p>
    <w:p w:rsidR="00000000" w:rsidDel="00000000" w:rsidP="00000000" w:rsidRDefault="00000000" w:rsidRPr="00000000" w14:paraId="00000E03">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Loại: Dropdown Button</w:t>
      </w:r>
    </w:p>
    <w:p w:rsidR="00000000" w:rsidDel="00000000" w:rsidP="00000000" w:rsidRDefault="00000000" w:rsidRPr="00000000" w14:paraId="00000E04">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Chức năng: Cho phép chọn danh mục sản phẩm từ danh sách có sẵn.</w:t>
      </w:r>
    </w:p>
    <w:p w:rsidR="00000000" w:rsidDel="00000000" w:rsidP="00000000" w:rsidRDefault="00000000" w:rsidRPr="00000000" w14:paraId="00000E05">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Mục định chọn danh mục đầu tiên</w:t>
      </w:r>
    </w:p>
    <w:p w:rsidR="00000000" w:rsidDel="00000000" w:rsidP="00000000" w:rsidRDefault="00000000" w:rsidRPr="00000000" w14:paraId="00000E06">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0E07">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8.</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Nút Cập nhật (Update Button)</w:t>
      </w:r>
    </w:p>
    <w:p w:rsidR="00000000" w:rsidDel="00000000" w:rsidP="00000000" w:rsidRDefault="00000000" w:rsidRPr="00000000" w14:paraId="00000E08">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Loại: Button</w:t>
      </w:r>
    </w:p>
    <w:p w:rsidR="00000000" w:rsidDel="00000000" w:rsidP="00000000" w:rsidRDefault="00000000" w:rsidRPr="00000000" w14:paraId="00000E09">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Chức năng: Khi người dùng nhấn vào nút này, hệ thống sẽ kiểm tra các thông tin đã nhập và cập nhật sản phẩm nếu tất cả thông tin hợp lệ.</w:t>
      </w:r>
    </w:p>
    <w:p w:rsidR="00000000" w:rsidDel="00000000" w:rsidP="00000000" w:rsidRDefault="00000000" w:rsidRPr="00000000" w14:paraId="00000E0A">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0E0B">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9.</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Ảnh (Image)</w:t>
      </w:r>
    </w:p>
    <w:p w:rsidR="00000000" w:rsidDel="00000000" w:rsidP="00000000" w:rsidRDefault="00000000" w:rsidRPr="00000000" w14:paraId="00000E0C">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Loại: File Input</w:t>
      </w:r>
    </w:p>
    <w:p w:rsidR="00000000" w:rsidDel="00000000" w:rsidP="00000000" w:rsidRDefault="00000000" w:rsidRPr="00000000" w14:paraId="00000E0D">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Type: file</w:t>
      </w:r>
    </w:p>
    <w:p w:rsidR="00000000" w:rsidDel="00000000" w:rsidP="00000000" w:rsidRDefault="00000000" w:rsidRPr="00000000" w14:paraId="00000E0E">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Kiểu dữ liệu: Tệp tin (File)</w:t>
      </w:r>
    </w:p>
    <w:p w:rsidR="00000000" w:rsidDel="00000000" w:rsidP="00000000" w:rsidRDefault="00000000" w:rsidRPr="00000000" w14:paraId="00000E0F">
      <w:pPr>
        <w:spacing w:after="240" w:before="240" w:lineRule="auto"/>
        <w:ind w:left="1800" w:hanging="360"/>
        <w:rPr>
          <w:rFonts w:ascii="Times" w:cs="Times" w:eastAsia="Times" w:hAnsi="Times"/>
          <w:sz w:val="26"/>
          <w:szCs w:val="26"/>
        </w:rPr>
      </w:pPr>
      <w:r w:rsidDel="00000000" w:rsidR="00000000" w:rsidRPr="00000000">
        <w:rPr>
          <w:rtl w:val="0"/>
        </w:rPr>
      </w:r>
    </w:p>
    <w:p w:rsidR="00000000" w:rsidDel="00000000" w:rsidP="00000000" w:rsidRDefault="00000000" w:rsidRPr="00000000" w14:paraId="00000E10">
      <w:pPr>
        <w:spacing w:after="240" w:before="240" w:lineRule="auto"/>
        <w:ind w:left="0" w:firstLine="0"/>
        <w:rPr>
          <w:rFonts w:ascii="Times" w:cs="Times" w:eastAsia="Times" w:hAnsi="Times"/>
          <w:sz w:val="30"/>
          <w:szCs w:val="30"/>
        </w:rPr>
      </w:pPr>
      <w:r w:rsidDel="00000000" w:rsidR="00000000" w:rsidRPr="00000000">
        <w:rPr>
          <w:rFonts w:ascii="Times" w:cs="Times" w:eastAsia="Times" w:hAnsi="Times"/>
          <w:sz w:val="30"/>
          <w:szCs w:val="30"/>
          <w:rtl w:val="0"/>
        </w:rPr>
        <w:t xml:space="preserve">Bảng Thông Báo</w:t>
      </w:r>
    </w:p>
    <w:p w:rsidR="00000000" w:rsidDel="00000000" w:rsidP="00000000" w:rsidRDefault="00000000" w:rsidRPr="00000000" w14:paraId="00000E11">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 </w:t>
      </w:r>
    </w:p>
    <w:tbl>
      <w:tblPr>
        <w:tblStyle w:val="Table5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1395"/>
        <w:gridCol w:w="2610"/>
        <w:gridCol w:w="2400"/>
        <w:gridCol w:w="1770"/>
        <w:tblGridChange w:id="0">
          <w:tblGrid>
            <w:gridCol w:w="660"/>
            <w:gridCol w:w="1395"/>
            <w:gridCol w:w="2610"/>
            <w:gridCol w:w="2400"/>
            <w:gridCol w:w="1770"/>
          </w:tblGrid>
        </w:tblGridChange>
      </w:tblGrid>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12">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13">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Trường Dữ Liệu</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14">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Quy Tắc Kiểm Tra</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15">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Thông Báo Lỗi</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16">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Vị trí xuất hiện</w:t>
            </w:r>
          </w:p>
        </w:tc>
      </w:tr>
      <w:tr>
        <w:trPr>
          <w:cantSplit w:val="0"/>
          <w:trHeight w:val="18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17">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18">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Tên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19">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 Bắt buộc nhập.</w:t>
              <w:br w:type="textWrapping"/>
              <w:t xml:space="preserve">  - Chỉ chứa ký tự chữ và số (A-Z, a-z, 0-9).</w:t>
              <w:br w:type="textWrapping"/>
              <w:t xml:space="preserve">  - Chiều dài: 255 ký tự.</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1A">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Vui lòng điền tên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1B">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Phía dưới trường nhập tên sản phẩm</w:t>
            </w:r>
          </w:p>
        </w:tc>
      </w:tr>
      <w:tr>
        <w:trPr>
          <w:cantSplit w:val="0"/>
          <w:trHeight w:val="18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1C">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1D">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Nội dung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1E">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 - Có thể chứa các ký tự chữ, số và ký tự đặc biệt, ký tự , html .</w:t>
              <w:br w:type="textWrapping"/>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1F">
            <w:pPr>
              <w:rPr>
                <w:rFonts w:ascii="Times" w:cs="Times" w:eastAsia="Times" w:hAnsi="Times"/>
                <w:sz w:val="30"/>
                <w:szCs w:val="3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20">
            <w:pPr>
              <w:rPr>
                <w:rFonts w:ascii="Times" w:cs="Times" w:eastAsia="Times" w:hAnsi="Times"/>
                <w:sz w:val="30"/>
                <w:szCs w:val="30"/>
              </w:rPr>
            </w:pPr>
            <w:r w:rsidDel="00000000" w:rsidR="00000000" w:rsidRPr="00000000">
              <w:rPr>
                <w:rtl w:val="0"/>
              </w:rPr>
            </w:r>
          </w:p>
        </w:tc>
      </w:tr>
      <w:tr>
        <w:trPr>
          <w:cantSplit w:val="0"/>
          <w:trHeight w:val="138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21">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22">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Giá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23">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Yêu cầu chỉ được nhập số</w:t>
              <w:br w:type="textWrapping"/>
              <w:t xml:space="preserve">  - Giá trị tối thiểu: 0.</w:t>
              <w:br w:type="textWrapping"/>
              <w:t xml:space="preserve">  - Giá trị tối đa: 10000.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24">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 Giá không được để trống</w:t>
            </w:r>
          </w:p>
          <w:p w:rsidR="00000000" w:rsidDel="00000000" w:rsidP="00000000" w:rsidRDefault="00000000" w:rsidRPr="00000000" w14:paraId="00000E25">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 Giá trị phải lớn hơn hoặc bằng 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26">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Phía dưới trường nhập Giá</w:t>
            </w:r>
          </w:p>
        </w:tc>
      </w:tr>
      <w:tr>
        <w:trPr>
          <w:cantSplit w:val="0"/>
          <w:trHeight w:val="15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27">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28">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Số lượng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29">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 Yêu cầu chỉ được nhập số</w:t>
              <w:br w:type="textWrapping"/>
              <w:t xml:space="preserve">  - Giá trị tối thiểu: 0.</w:t>
              <w:br w:type="textWrapping"/>
              <w:t xml:space="preserve">  - Giá trị tối đa: 10000.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2A">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 Số lượng không được để trống</w:t>
            </w:r>
          </w:p>
          <w:p w:rsidR="00000000" w:rsidDel="00000000" w:rsidP="00000000" w:rsidRDefault="00000000" w:rsidRPr="00000000" w14:paraId="00000E2B">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 Giá trị phải lớn hơn hoặc bằng 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2C">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Phía dưới trường nhập số lượng</w:t>
            </w:r>
          </w:p>
        </w:tc>
      </w:tr>
      <w:tr>
        <w:trPr>
          <w:cantSplit w:val="0"/>
          <w:trHeight w:val="16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2D">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2E">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Ảnh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2F">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 Bắt buộc nhập.</w:t>
              <w:br w:type="textWrapping"/>
              <w:t xml:space="preserve">  - Định dạng tệp tin: JPEG, PNG.</w:t>
              <w:br w:type="textWrapping"/>
              <w:t xml:space="preserve">  - Dung lượng tối đa: 1 MB.</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30">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 Vui lòng chọn ảnh JPEG, PNG kích thước tối đa 1MB</w:t>
            </w:r>
          </w:p>
          <w:p w:rsidR="00000000" w:rsidDel="00000000" w:rsidP="00000000" w:rsidRDefault="00000000" w:rsidRPr="00000000" w14:paraId="00000E31">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 Hình ảnh này đã được chọn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32">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Trên giữa màn hình</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33">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34">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Nút Thêm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35">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Khi thêm thành công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36">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Thêm sản phẩm thành công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37">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Trên phải màn hình</w:t>
            </w:r>
          </w:p>
        </w:tc>
      </w:tr>
      <w:tr>
        <w:trPr>
          <w:cantSplit w:val="0"/>
          <w:trHeight w:val="9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38">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39">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Nút Thêm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3A">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Khi Thêm thất bại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3B">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Thêm sản phẩm không thành công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3C">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Trên phải màn hình</w:t>
            </w:r>
          </w:p>
        </w:tc>
      </w:tr>
      <w:tr>
        <w:trPr>
          <w:cantSplit w:val="0"/>
          <w:trHeight w:val="11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3D">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3E">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Nút Thêm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3F">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Khi chưa nhập đầy đủ</w:t>
            </w:r>
          </w:p>
          <w:p w:rsidR="00000000" w:rsidDel="00000000" w:rsidP="00000000" w:rsidRDefault="00000000" w:rsidRPr="00000000" w14:paraId="00000E40">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Chặn điều kiện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41">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Vui lòng nhập đầy đủ thông tin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42">
            <w:pPr>
              <w:spacing w:after="240" w:before="24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Trên phải màn hình</w:t>
            </w:r>
          </w:p>
        </w:tc>
      </w:tr>
    </w:tbl>
    <w:p w:rsidR="00000000" w:rsidDel="00000000" w:rsidP="00000000" w:rsidRDefault="00000000" w:rsidRPr="00000000" w14:paraId="00000E43">
      <w:pPr>
        <w:rPr>
          <w:rFonts w:ascii="Times" w:cs="Times" w:eastAsia="Times" w:hAnsi="Times"/>
          <w:sz w:val="30"/>
          <w:szCs w:val="30"/>
        </w:rPr>
      </w:pPr>
      <w:r w:rsidDel="00000000" w:rsidR="00000000" w:rsidRPr="00000000">
        <w:rPr>
          <w:rtl w:val="0"/>
        </w:rPr>
      </w:r>
    </w:p>
    <w:p w:rsidR="00000000" w:rsidDel="00000000" w:rsidP="00000000" w:rsidRDefault="00000000" w:rsidRPr="00000000" w14:paraId="00000E44">
      <w:pPr>
        <w:spacing w:after="240" w:before="240" w:lineRule="auto"/>
        <w:ind w:left="144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E45">
      <w:pPr>
        <w:spacing w:after="240" w:lineRule="auto"/>
        <w:ind w:left="0" w:firstLine="0"/>
        <w:rPr>
          <w:rFonts w:ascii="Times" w:cs="Times" w:eastAsia="Times" w:hAnsi="Times"/>
          <w:b w:val="1"/>
          <w:sz w:val="30"/>
          <w:szCs w:val="30"/>
        </w:rPr>
      </w:pPr>
      <w:r w:rsidDel="00000000" w:rsidR="00000000" w:rsidRPr="00000000">
        <w:rPr>
          <w:rFonts w:ascii="Times" w:cs="Times" w:eastAsia="Times" w:hAnsi="Times"/>
          <w:b w:val="1"/>
          <w:sz w:val="30"/>
          <w:szCs w:val="30"/>
          <w:rtl w:val="0"/>
        </w:rPr>
        <w:t xml:space="preserve">Yêu cầu chức năng:</w:t>
      </w:r>
    </w:p>
    <w:p w:rsidR="00000000" w:rsidDel="00000000" w:rsidP="00000000" w:rsidRDefault="00000000" w:rsidRPr="00000000" w14:paraId="00000E46">
      <w:pPr>
        <w:numPr>
          <w:ilvl w:val="0"/>
          <w:numId w:val="99"/>
        </w:numPr>
        <w:spacing w:after="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Hệ thống sẽ lấy id được truyền đến trang để truy cập vào bảng Products, Images, Categories để lấy thông tin: tên, nội dung, màu, kích thước, số lượng, danh mục, Ảnh sau đó truyền vào các trường tương ứng </w:t>
      </w:r>
    </w:p>
    <w:p w:rsidR="00000000" w:rsidDel="00000000" w:rsidP="00000000" w:rsidRDefault="00000000" w:rsidRPr="00000000" w14:paraId="00000E47">
      <w:pPr>
        <w:numPr>
          <w:ilvl w:val="0"/>
          <w:numId w:val="99"/>
        </w:numPr>
        <w:spacing w:after="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Nếu chưa có gì chỉnh sửa nút Cập nhật sẽ bị vô hiệu hóa</w:t>
      </w:r>
    </w:p>
    <w:p w:rsidR="00000000" w:rsidDel="00000000" w:rsidP="00000000" w:rsidRDefault="00000000" w:rsidRPr="00000000" w14:paraId="00000E48">
      <w:pPr>
        <w:numPr>
          <w:ilvl w:val="0"/>
          <w:numId w:val="99"/>
        </w:numPr>
        <w:spacing w:after="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Nếu đã chỉnh sửa và nhấp nút Cập nhật hệ thống sẽ kiểm tra quy tắc điều kiện của từng bảng nếu thỏa yêu cầu hệ thống mới bắt đầu lấy dữ liệu để cập nhật. Còn nếu chưa thỏa yêu cầu các trường thì sẽ bắt lỗi và hiện thông báo </w:t>
      </w:r>
    </w:p>
    <w:p w:rsidR="00000000" w:rsidDel="00000000" w:rsidP="00000000" w:rsidRDefault="00000000" w:rsidRPr="00000000" w14:paraId="00000E49">
      <w:pPr>
        <w:numPr>
          <w:ilvl w:val="0"/>
          <w:numId w:val="99"/>
        </w:numPr>
        <w:spacing w:after="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Mã hóa id trên đường dẫn</w:t>
      </w:r>
    </w:p>
    <w:p w:rsidR="00000000" w:rsidDel="00000000" w:rsidP="00000000" w:rsidRDefault="00000000" w:rsidRPr="00000000" w14:paraId="00000E4A">
      <w:pPr>
        <w:numPr>
          <w:ilvl w:val="0"/>
          <w:numId w:val="99"/>
        </w:numPr>
        <w:spacing w:after="0" w:before="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mã hóa khi truyền qua mạng (ví dụ: sử dụng HTTP thay vì HTTPS)</w:t>
      </w:r>
    </w:p>
    <w:p w:rsidR="00000000" w:rsidDel="00000000" w:rsidP="00000000" w:rsidRDefault="00000000" w:rsidRPr="00000000" w14:paraId="00000E4B">
      <w:pPr>
        <w:numPr>
          <w:ilvl w:val="0"/>
          <w:numId w:val="99"/>
        </w:numPr>
        <w:spacing w:after="240" w:before="0" w:lineRule="auto"/>
        <w:ind w:left="720" w:hanging="360"/>
        <w:rPr>
          <w:rFonts w:ascii="Arial" w:cs="Arial" w:eastAsia="Arial" w:hAnsi="Arial"/>
        </w:rPr>
      </w:pPr>
      <w:r w:rsidDel="00000000" w:rsidR="00000000" w:rsidRPr="00000000">
        <w:rPr>
          <w:rFonts w:ascii="Times" w:cs="Times" w:eastAsia="Times" w:hAnsi="Times"/>
          <w:sz w:val="26"/>
          <w:szCs w:val="26"/>
          <w:rtl w:val="0"/>
        </w:rPr>
        <w:t xml:space="preserve">Ngăn chặn các cuộc tấn công hệ thống bằng cách nhập dữ liệu độc hại (chẳng hạn như SQL Injection hoặc XSS)</w:t>
      </w:r>
      <w:r w:rsidDel="00000000" w:rsidR="00000000" w:rsidRPr="00000000">
        <w:rPr>
          <w:rtl w:val="0"/>
        </w:rPr>
      </w:r>
    </w:p>
    <w:p w:rsidR="00000000" w:rsidDel="00000000" w:rsidP="00000000" w:rsidRDefault="00000000" w:rsidRPr="00000000" w14:paraId="00000E4C">
      <w:pPr>
        <w:numPr>
          <w:ilvl w:val="0"/>
          <w:numId w:val="99"/>
        </w:numPr>
        <w:spacing w:after="240" w:before="240" w:lineRule="auto"/>
        <w:ind w:left="720" w:hanging="360"/>
        <w:rPr>
          <w:rFonts w:ascii="Times" w:cs="Times" w:eastAsia="Times" w:hAnsi="Times"/>
          <w:sz w:val="26"/>
          <w:szCs w:val="26"/>
        </w:rPr>
      </w:pPr>
      <w:r w:rsidDel="00000000" w:rsidR="00000000" w:rsidRPr="00000000">
        <w:rPr>
          <w:rFonts w:ascii="Times" w:cs="Times" w:eastAsia="Times" w:hAnsi="Times"/>
          <w:b w:val="1"/>
          <w:sz w:val="26"/>
          <w:szCs w:val="26"/>
          <w:rtl w:val="0"/>
        </w:rPr>
        <w:t xml:space="preserve">Bảo mật mã hóa:</w:t>
      </w:r>
      <w:r w:rsidDel="00000000" w:rsidR="00000000" w:rsidRPr="00000000">
        <w:rPr>
          <w:rFonts w:ascii="Times" w:cs="Times" w:eastAsia="Times" w:hAnsi="Times"/>
          <w:sz w:val="26"/>
          <w:szCs w:val="26"/>
          <w:rtl w:val="0"/>
        </w:rPr>
        <w:t xml:space="preserve"> Laravel's Crypt sử dụng AES-256</w:t>
      </w:r>
    </w:p>
    <w:p w:rsidR="00000000" w:rsidDel="00000000" w:rsidP="00000000" w:rsidRDefault="00000000" w:rsidRPr="00000000" w14:paraId="00000E4D">
      <w:pPr>
        <w:spacing w:after="240" w:before="0" w:lineRule="auto"/>
        <w:ind w:left="72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E4E">
      <w:pPr>
        <w:spacing w:after="240" w:lineRule="auto"/>
        <w:ind w:left="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E4F">
      <w:pPr>
        <w:spacing w:after="240" w:lineRule="auto"/>
        <w:ind w:left="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E50">
      <w:pPr>
        <w:rPr/>
      </w:pPr>
      <w:r w:rsidDel="00000000" w:rsidR="00000000" w:rsidRPr="00000000">
        <w:rPr>
          <w:rtl w:val="0"/>
        </w:rPr>
      </w:r>
    </w:p>
    <w:p w:rsidR="00000000" w:rsidDel="00000000" w:rsidP="00000000" w:rsidRDefault="00000000" w:rsidRPr="00000000" w14:paraId="00000E51">
      <w:pPr>
        <w:pStyle w:val="Heading3"/>
        <w:rPr>
          <w:rFonts w:ascii="Times New Roman" w:cs="Times New Roman" w:eastAsia="Times New Roman" w:hAnsi="Times New Roman"/>
          <w:color w:val="000000"/>
          <w:sz w:val="30"/>
          <w:szCs w:val="30"/>
        </w:rPr>
      </w:pPr>
      <w:bookmarkStart w:colFirst="0" w:colLast="0" w:name="_heading=h.2u6wntf" w:id="43"/>
      <w:bookmarkEnd w:id="43"/>
      <w:r w:rsidDel="00000000" w:rsidR="00000000" w:rsidRPr="00000000">
        <w:rPr>
          <w:rFonts w:ascii="Times New Roman" w:cs="Times New Roman" w:eastAsia="Times New Roman" w:hAnsi="Times New Roman"/>
          <w:color w:val="000000"/>
          <w:sz w:val="30"/>
          <w:szCs w:val="30"/>
          <w:rtl w:val="0"/>
        </w:rPr>
        <w:t xml:space="preserve">5.20  Đăng nhập</w:t>
      </w:r>
    </w:p>
    <w:p w:rsidR="00000000" w:rsidDel="00000000" w:rsidP="00000000" w:rsidRDefault="00000000" w:rsidRPr="00000000" w14:paraId="00000E52">
      <w:pPr>
        <w:rPr/>
      </w:pPr>
      <w:r w:rsidDel="00000000" w:rsidR="00000000" w:rsidRPr="00000000">
        <w:rPr/>
        <w:drawing>
          <wp:inline distB="114300" distT="114300" distL="114300" distR="114300">
            <wp:extent cx="5731200" cy="3556000"/>
            <wp:effectExtent b="0" l="0" r="0" t="0"/>
            <wp:docPr id="170" name="image33.png"/>
            <a:graphic>
              <a:graphicData uri="http://schemas.openxmlformats.org/drawingml/2006/picture">
                <pic:pic>
                  <pic:nvPicPr>
                    <pic:cNvPr id="0" name="image33.png"/>
                    <pic:cNvPicPr preferRelativeResize="0"/>
                  </pic:nvPicPr>
                  <pic:blipFill>
                    <a:blip r:embed="rId76"/>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E53">
      <w:pPr>
        <w:rPr/>
      </w:pPr>
      <w:r w:rsidDel="00000000" w:rsidR="00000000" w:rsidRPr="00000000">
        <w:rPr>
          <w:rtl w:val="0"/>
        </w:rPr>
      </w:r>
    </w:p>
    <w:p w:rsidR="00000000" w:rsidDel="00000000" w:rsidP="00000000" w:rsidRDefault="00000000" w:rsidRPr="00000000" w14:paraId="00000E54">
      <w:pPr>
        <w:ind w:left="1440" w:firstLine="0"/>
        <w:rPr/>
      </w:pPr>
      <w:r w:rsidDel="00000000" w:rsidR="00000000" w:rsidRPr="00000000">
        <w:rPr/>
        <w:drawing>
          <wp:inline distB="114300" distT="114300" distL="114300" distR="114300">
            <wp:extent cx="4538663" cy="4772025"/>
            <wp:effectExtent b="0" l="0" r="0" t="0"/>
            <wp:docPr id="160" name="image22.png"/>
            <a:graphic>
              <a:graphicData uri="http://schemas.openxmlformats.org/drawingml/2006/picture">
                <pic:pic>
                  <pic:nvPicPr>
                    <pic:cNvPr id="0" name="image22.png"/>
                    <pic:cNvPicPr preferRelativeResize="0"/>
                  </pic:nvPicPr>
                  <pic:blipFill>
                    <a:blip r:embed="rId77"/>
                    <a:srcRect b="0" l="0" r="0" t="0"/>
                    <a:stretch>
                      <a:fillRect/>
                    </a:stretch>
                  </pic:blipFill>
                  <pic:spPr>
                    <a:xfrm>
                      <a:off x="0" y="0"/>
                      <a:ext cx="4538663"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E55">
      <w:pPr>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6"/>
          <w:szCs w:val="26"/>
          <w:rtl w:val="0"/>
        </w:rPr>
        <w:t xml:space="preserve">Hình 37: Trang đăng nhập</w:t>
      </w:r>
      <w:r w:rsidDel="00000000" w:rsidR="00000000" w:rsidRPr="00000000">
        <w:rPr>
          <w:rtl w:val="0"/>
        </w:rPr>
      </w:r>
    </w:p>
    <w:p w:rsidR="00000000" w:rsidDel="00000000" w:rsidP="00000000" w:rsidRDefault="00000000" w:rsidRPr="00000000" w14:paraId="00000E56">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Chức năng "Đăng Nhập" cho phép người dùng truy cập vào tài khoản cá nhân trên hệ thống, đảm bảo quyền truy cập vào các tính năng cá nhân hóa như xem lịch sử giao dịch, danh sách yêu thích, và quản lý thông tin cá nhân.</w:t>
      </w:r>
    </w:p>
    <w:p w:rsidR="00000000" w:rsidDel="00000000" w:rsidP="00000000" w:rsidRDefault="00000000" w:rsidRPr="00000000" w14:paraId="00000E57">
      <w:pPr>
        <w:spacing w:after="240" w:befor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0E58">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1. Trường Email</w:t>
      </w:r>
    </w:p>
    <w:p w:rsidR="00000000" w:rsidDel="00000000" w:rsidP="00000000" w:rsidRDefault="00000000" w:rsidRPr="00000000" w14:paraId="00000E59">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Input, Type: email</w:t>
      </w:r>
    </w:p>
    <w:p w:rsidR="00000000" w:rsidDel="00000000" w:rsidP="00000000" w:rsidRDefault="00000000" w:rsidRPr="00000000" w14:paraId="00000E5A">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Kiểu dữ liệu: Chuỗi ký tự (String)</w:t>
      </w:r>
    </w:p>
    <w:p w:rsidR="00000000" w:rsidDel="00000000" w:rsidP="00000000" w:rsidRDefault="00000000" w:rsidRPr="00000000" w14:paraId="00000E5B">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Ràng buộc: có</w:t>
      </w:r>
    </w:p>
    <w:p w:rsidR="00000000" w:rsidDel="00000000" w:rsidP="00000000" w:rsidRDefault="00000000" w:rsidRPr="00000000" w14:paraId="00000E5C">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Chiều dài: ít nhất từ 6 đến 25 kí tự</w:t>
      </w:r>
    </w:p>
    <w:p w:rsidR="00000000" w:rsidDel="00000000" w:rsidP="00000000" w:rsidRDefault="00000000" w:rsidRPr="00000000" w14:paraId="00000E5D">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0E5E">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2. Trường Password</w:t>
      </w:r>
    </w:p>
    <w:p w:rsidR="00000000" w:rsidDel="00000000" w:rsidP="00000000" w:rsidRDefault="00000000" w:rsidRPr="00000000" w14:paraId="00000E5F">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Input, Type: password</w:t>
      </w:r>
    </w:p>
    <w:p w:rsidR="00000000" w:rsidDel="00000000" w:rsidP="00000000" w:rsidRDefault="00000000" w:rsidRPr="00000000" w14:paraId="00000E60">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Kiểu dữ liệu: Chuỗi ký tự (String)</w:t>
      </w:r>
    </w:p>
    <w:p w:rsidR="00000000" w:rsidDel="00000000" w:rsidP="00000000" w:rsidRDefault="00000000" w:rsidRPr="00000000" w14:paraId="00000E61">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Ràng buộc: có</w:t>
      </w:r>
    </w:p>
    <w:p w:rsidR="00000000" w:rsidDel="00000000" w:rsidP="00000000" w:rsidRDefault="00000000" w:rsidRPr="00000000" w14:paraId="00000E62">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Chiều dài: ít nhất từ 6-25 ký tự</w:t>
      </w:r>
    </w:p>
    <w:p w:rsidR="00000000" w:rsidDel="00000000" w:rsidP="00000000" w:rsidRDefault="00000000" w:rsidRPr="00000000" w14:paraId="00000E63">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0E64">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3. Nút “LOG IN”</w:t>
      </w:r>
    </w:p>
    <w:p w:rsidR="00000000" w:rsidDel="00000000" w:rsidP="00000000" w:rsidRDefault="00000000" w:rsidRPr="00000000" w14:paraId="00000E65">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Loại: Button</w:t>
      </w:r>
    </w:p>
    <w:p w:rsidR="00000000" w:rsidDel="00000000" w:rsidP="00000000" w:rsidRDefault="00000000" w:rsidRPr="00000000" w14:paraId="00000E66">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Chức năng: Khi người dùng nhấn vào nút này, hệ thống sẽ kiểm tra thông tin tài khoản và mật khẩu đã nhập.</w:t>
      </w:r>
    </w:p>
    <w:p w:rsidR="00000000" w:rsidDel="00000000" w:rsidP="00000000" w:rsidRDefault="00000000" w:rsidRPr="00000000" w14:paraId="00000E67">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Sau khi nhấp nút Đăng Nhập sẽ kiểm tra các quy tắc yêu cầu của 2 trường Tài khoản và Mật khẩu, nếu thỏa tất cả hệ thống sẽ lấy dữ liệu đi kiểm tra đăng nhập, ngược lại sẽ chặn thao tác và thông báo yêu cầu nhập dữ liệu cho 2 trường</w:t>
      </w:r>
    </w:p>
    <w:p w:rsidR="00000000" w:rsidDel="00000000" w:rsidP="00000000" w:rsidRDefault="00000000" w:rsidRPr="00000000" w14:paraId="00000E68">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0E69">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4. Checkbox “Remember Me”</w:t>
      </w:r>
    </w:p>
    <w:p w:rsidR="00000000" w:rsidDel="00000000" w:rsidP="00000000" w:rsidRDefault="00000000" w:rsidRPr="00000000" w14:paraId="00000E6A">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Type: Checkbox</w:t>
      </w:r>
    </w:p>
    <w:p w:rsidR="00000000" w:rsidDel="00000000" w:rsidP="00000000" w:rsidRDefault="00000000" w:rsidRPr="00000000" w14:paraId="00000E6B">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Chức năng: Khi người dùng chọn checkbox này, hệ thống sẽ lưu trữ thông tin đăng nhập của người dùng vào cookie để tự động điền vào lần đăng nhập sau</w:t>
      </w:r>
    </w:p>
    <w:p w:rsidR="00000000" w:rsidDel="00000000" w:rsidP="00000000" w:rsidRDefault="00000000" w:rsidRPr="00000000" w14:paraId="00000E6C">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0E6D">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5. Liên kết “Lost password”</w:t>
      </w:r>
    </w:p>
    <w:p w:rsidR="00000000" w:rsidDel="00000000" w:rsidP="00000000" w:rsidRDefault="00000000" w:rsidRPr="00000000" w14:paraId="00000E6E">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Type: Link</w:t>
      </w:r>
    </w:p>
    <w:p w:rsidR="00000000" w:rsidDel="00000000" w:rsidP="00000000" w:rsidRDefault="00000000" w:rsidRPr="00000000" w14:paraId="00000E6F">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Chức năng: Khi người dùng nhấn vào liên kết này, họ sẽ được chuyển đến trang khôi phục mật khẩu. Người dùng có thể nhập địa chỉ email hoặc số điện thoại để nhận hướng dẫn đặt lại mật khẩu.</w:t>
      </w:r>
    </w:p>
    <w:p w:rsidR="00000000" w:rsidDel="00000000" w:rsidP="00000000" w:rsidRDefault="00000000" w:rsidRPr="00000000" w14:paraId="00000E70">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0E71">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6. Liên Kết “Register”</w:t>
      </w:r>
    </w:p>
    <w:p w:rsidR="00000000" w:rsidDel="00000000" w:rsidP="00000000" w:rsidRDefault="00000000" w:rsidRPr="00000000" w14:paraId="00000E72">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Type: Link</w:t>
      </w:r>
    </w:p>
    <w:p w:rsidR="00000000" w:rsidDel="00000000" w:rsidP="00000000" w:rsidRDefault="00000000" w:rsidRPr="00000000" w14:paraId="00000E73">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Chức năng: Chuyển hướng đến form đăng ký</w:t>
      </w:r>
    </w:p>
    <w:p w:rsidR="00000000" w:rsidDel="00000000" w:rsidP="00000000" w:rsidRDefault="00000000" w:rsidRPr="00000000" w14:paraId="00000E74">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0E75">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7. Liên Kết “Login”</w:t>
      </w:r>
    </w:p>
    <w:p w:rsidR="00000000" w:rsidDel="00000000" w:rsidP="00000000" w:rsidRDefault="00000000" w:rsidRPr="00000000" w14:paraId="00000E76">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Type: Link</w:t>
      </w:r>
    </w:p>
    <w:p w:rsidR="00000000" w:rsidDel="00000000" w:rsidP="00000000" w:rsidRDefault="00000000" w:rsidRPr="00000000" w14:paraId="00000E77">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Chức năng: Chuyển hướng đến form Đăng nhập</w:t>
      </w:r>
    </w:p>
    <w:p w:rsidR="00000000" w:rsidDel="00000000" w:rsidP="00000000" w:rsidRDefault="00000000" w:rsidRPr="00000000" w14:paraId="00000E78">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0E79">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8. Liên Kết “Create Account”</w:t>
      </w:r>
    </w:p>
    <w:p w:rsidR="00000000" w:rsidDel="00000000" w:rsidP="00000000" w:rsidRDefault="00000000" w:rsidRPr="00000000" w14:paraId="00000E7A">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Type: Link</w:t>
      </w:r>
    </w:p>
    <w:p w:rsidR="00000000" w:rsidDel="00000000" w:rsidP="00000000" w:rsidRDefault="00000000" w:rsidRPr="00000000" w14:paraId="00000E7B">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Chưc năng: Chuyển hướng đến form đăng ký</w:t>
      </w:r>
    </w:p>
    <w:p w:rsidR="00000000" w:rsidDel="00000000" w:rsidP="00000000" w:rsidRDefault="00000000" w:rsidRPr="00000000" w14:paraId="00000E7C">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0E7D">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w:t>
      </w:r>
    </w:p>
    <w:tbl>
      <w:tblPr>
        <w:tblStyle w:val="Table58"/>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1365"/>
        <w:gridCol w:w="2595"/>
        <w:gridCol w:w="2700"/>
        <w:gridCol w:w="1545"/>
        <w:tblGridChange w:id="0">
          <w:tblGrid>
            <w:gridCol w:w="645"/>
            <w:gridCol w:w="1365"/>
            <w:gridCol w:w="2595"/>
            <w:gridCol w:w="2700"/>
            <w:gridCol w:w="1545"/>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7E">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7F">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Trường Dữ Liệu</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80">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Quy Tắc Kiểm Tra</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81">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Thông Báo Lỗi</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82">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Vị trí xuất hiện</w:t>
            </w:r>
          </w:p>
        </w:tc>
      </w:tr>
      <w:tr>
        <w:trPr>
          <w:cantSplit w:val="0"/>
          <w:trHeight w:val="8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83">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84">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85">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Quy tắc 1: Bắt buộc nhập</w:t>
              <w:br w:type="textWrapping"/>
              <w:t xml:space="preserve">  ( khi để trống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86">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Vui lòng nhập địa chỉ 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87">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Phía dưới trường Input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88">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89">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8A">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Quy tắc 2: Phải tuân theo định dạng email hợp lệ.</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8B">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Địa chỉ email không hợp lệ, vui lòng nhập lại.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8C">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Phía dưới trường Input</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8D">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8E">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8F">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Quy tắc 3: Không tồn tại 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90">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Email không tồn tại.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91">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Phía dưới trường Input</w:t>
            </w:r>
          </w:p>
        </w:tc>
      </w:tr>
      <w:tr>
        <w:trPr>
          <w:cantSplit w:val="0"/>
          <w:trHeight w:val="138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92">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93">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Mật khẩu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94">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Quy tắc 1: Bắt buộc nhập.</w:t>
            </w:r>
          </w:p>
          <w:p w:rsidR="00000000" w:rsidDel="00000000" w:rsidP="00000000" w:rsidRDefault="00000000" w:rsidRPr="00000000" w14:paraId="00000E95">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khi để trống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96">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Vui lòng nhập mật khẩu.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97">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Phía dưới trường Input</w:t>
            </w:r>
          </w:p>
        </w:tc>
      </w:tr>
      <w:tr>
        <w:trPr>
          <w:cantSplit w:val="0"/>
          <w:trHeight w:val="14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98">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99">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Mật khẩu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9A">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Quy tắc 2: Khi sai mật khẩu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9B">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Mật khẩu không chính xác.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9C">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Phía dưới trường Input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9D">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9E">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Nút Login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9F">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Không thuộc quy tắc kiểm tra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A0">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Tài khoản của bạn đã bị khóa.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A1">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Phía dưới nút Login</w:t>
            </w:r>
          </w:p>
        </w:tc>
      </w:tr>
      <w:tr>
        <w:trPr>
          <w:cantSplit w:val="0"/>
          <w:trHeight w:val="13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A2">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A3">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Nút Login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A4">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Không thuộc quy tắc kiểm tra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A5">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Lỗi hệ thống, vui lòng thử lại sau.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A6">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Phía dưới nút Login</w:t>
            </w:r>
          </w:p>
          <w:p w:rsidR="00000000" w:rsidDel="00000000" w:rsidP="00000000" w:rsidRDefault="00000000" w:rsidRPr="00000000" w14:paraId="00000EA7">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w:t>
            </w:r>
          </w:p>
        </w:tc>
      </w:tr>
      <w:tr>
        <w:trPr>
          <w:cantSplit w:val="0"/>
          <w:trHeight w:val="13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A8">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A9">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Ghi nhớ mật khẩu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AA">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Không thuộc quy tắc kiểm tra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AB">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Không thể lưu thông tin đăng nhập, vui lòng thử lại.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AC">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Giữa màn hình</w:t>
            </w:r>
          </w:p>
          <w:p w:rsidR="00000000" w:rsidDel="00000000" w:rsidP="00000000" w:rsidRDefault="00000000" w:rsidRPr="00000000" w14:paraId="00000EAD">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w:t>
            </w:r>
          </w:p>
        </w:tc>
      </w:tr>
    </w:tbl>
    <w:p w:rsidR="00000000" w:rsidDel="00000000" w:rsidP="00000000" w:rsidRDefault="00000000" w:rsidRPr="00000000" w14:paraId="00000EAE">
      <w:pPr>
        <w:spacing w:after="240" w:before="240" w:lineRule="auto"/>
        <w:ind w:left="1080" w:hanging="360"/>
        <w:rPr>
          <w:rFonts w:ascii="Times" w:cs="Times" w:eastAsia="Times" w:hAnsi="Times"/>
          <w:sz w:val="26"/>
          <w:szCs w:val="26"/>
        </w:rPr>
      </w:pPr>
      <w:r w:rsidDel="00000000" w:rsidR="00000000" w:rsidRPr="00000000">
        <w:rPr>
          <w:rtl w:val="0"/>
        </w:rPr>
      </w:r>
    </w:p>
    <w:p w:rsidR="00000000" w:rsidDel="00000000" w:rsidP="00000000" w:rsidRDefault="00000000" w:rsidRPr="00000000" w14:paraId="00000EAF">
      <w:pPr>
        <w:spacing w:after="240" w:befor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 </w:t>
      </w:r>
    </w:p>
    <w:p w:rsidR="00000000" w:rsidDel="00000000" w:rsidP="00000000" w:rsidRDefault="00000000" w:rsidRPr="00000000" w14:paraId="00000EB0">
      <w:pPr>
        <w:spacing w:after="240" w:before="240"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EB1">
      <w:pPr>
        <w:spacing w:after="240" w:befor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Yêu cầu chức năng:</w:t>
      </w:r>
    </w:p>
    <w:p w:rsidR="00000000" w:rsidDel="00000000" w:rsidP="00000000" w:rsidRDefault="00000000" w:rsidRPr="00000000" w14:paraId="00000EB2">
      <w:pPr>
        <w:numPr>
          <w:ilvl w:val="0"/>
          <w:numId w:val="66"/>
        </w:numPr>
        <w:spacing w:after="0" w:before="240" w:lineRule="auto"/>
        <w:ind w:left="144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Mã hóa mật khẩu thành **** khi người dùng nhập, có thể chọn mắt để chuyển sang chế độ không mã hóa</w:t>
      </w:r>
    </w:p>
    <w:p w:rsidR="00000000" w:rsidDel="00000000" w:rsidP="00000000" w:rsidRDefault="00000000" w:rsidRPr="00000000" w14:paraId="00000EB3">
      <w:pPr>
        <w:numPr>
          <w:ilvl w:val="0"/>
          <w:numId w:val="66"/>
        </w:numPr>
        <w:spacing w:after="0" w:before="0" w:lineRule="auto"/>
        <w:ind w:left="144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Hệ thống cần phải thực hiện kiểm tra an ninh (như CAPTCHA) sau một số lần đăng nhập không thành công để bảo vệ tài khoản khỏi các cuộc tấn công tự động.</w:t>
      </w:r>
    </w:p>
    <w:p w:rsidR="00000000" w:rsidDel="00000000" w:rsidP="00000000" w:rsidRDefault="00000000" w:rsidRPr="00000000" w14:paraId="00000EB4">
      <w:pPr>
        <w:numPr>
          <w:ilvl w:val="0"/>
          <w:numId w:val="66"/>
        </w:numPr>
        <w:spacing w:after="0" w:before="0" w:lineRule="auto"/>
        <w:ind w:left="1440" w:hanging="360"/>
        <w:rPr>
          <w:rFonts w:ascii="Arial" w:cs="Arial" w:eastAsia="Arial" w:hAnsi="Arial"/>
        </w:rPr>
      </w:pPr>
      <w:r w:rsidDel="00000000" w:rsidR="00000000" w:rsidRPr="00000000">
        <w:rPr>
          <w:rFonts w:ascii="Times" w:cs="Times" w:eastAsia="Times" w:hAnsi="Times"/>
          <w:sz w:val="26"/>
          <w:szCs w:val="26"/>
          <w:rtl w:val="0"/>
        </w:rPr>
        <w:t xml:space="preserve">Cần có cơ chế hạn chế số lần thử nhập tài khoản và mật khẩu để ngăn chặn các cuộc tấn công brute-force.</w:t>
      </w:r>
      <w:r w:rsidDel="00000000" w:rsidR="00000000" w:rsidRPr="00000000">
        <w:rPr>
          <w:rtl w:val="0"/>
        </w:rPr>
      </w:r>
    </w:p>
    <w:p w:rsidR="00000000" w:rsidDel="00000000" w:rsidP="00000000" w:rsidRDefault="00000000" w:rsidRPr="00000000" w14:paraId="00000EB5">
      <w:pPr>
        <w:numPr>
          <w:ilvl w:val="0"/>
          <w:numId w:val="66"/>
        </w:numPr>
        <w:spacing w:after="0" w:before="0" w:lineRule="auto"/>
        <w:ind w:left="144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mã hóa khi truyền qua mạng (ví dụ: sử dụng HTTP thay vì HTTPS)</w:t>
      </w:r>
    </w:p>
    <w:p w:rsidR="00000000" w:rsidDel="00000000" w:rsidP="00000000" w:rsidRDefault="00000000" w:rsidRPr="00000000" w14:paraId="00000EB6">
      <w:pPr>
        <w:numPr>
          <w:ilvl w:val="0"/>
          <w:numId w:val="66"/>
        </w:numPr>
        <w:spacing w:after="240" w:before="0" w:lineRule="auto"/>
        <w:ind w:left="1440" w:hanging="360"/>
        <w:rPr>
          <w:rFonts w:ascii="Arial" w:cs="Arial" w:eastAsia="Arial" w:hAnsi="Arial"/>
        </w:rPr>
      </w:pPr>
      <w:r w:rsidDel="00000000" w:rsidR="00000000" w:rsidRPr="00000000">
        <w:rPr>
          <w:rFonts w:ascii="Times" w:cs="Times" w:eastAsia="Times" w:hAnsi="Times"/>
          <w:sz w:val="26"/>
          <w:szCs w:val="26"/>
          <w:rtl w:val="0"/>
        </w:rPr>
        <w:t xml:space="preserve">Ngăn chặn các cuộc tấn công hệ thống bằng cách nhập dữ liệu độc hại (chẳng hạn như SQL Injection hoặc XSS)</w:t>
      </w:r>
      <w:r w:rsidDel="00000000" w:rsidR="00000000" w:rsidRPr="00000000">
        <w:rPr>
          <w:rtl w:val="0"/>
        </w:rPr>
      </w:r>
    </w:p>
    <w:p w:rsidR="00000000" w:rsidDel="00000000" w:rsidP="00000000" w:rsidRDefault="00000000" w:rsidRPr="00000000" w14:paraId="00000EB7">
      <w:pPr>
        <w:spacing w:after="240" w:before="240" w:lineRule="auto"/>
        <w:ind w:left="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EB8">
      <w:pPr>
        <w:spacing w:after="240" w:before="240" w:lineRule="auto"/>
        <w:ind w:left="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0EB9">
      <w:pPr>
        <w:spacing w:after="240" w:lineRule="auto"/>
        <w:rPr/>
      </w:pPr>
      <w:r w:rsidDel="00000000" w:rsidR="00000000" w:rsidRPr="00000000">
        <w:rPr>
          <w:rtl w:val="0"/>
        </w:rPr>
      </w:r>
    </w:p>
    <w:p w:rsidR="00000000" w:rsidDel="00000000" w:rsidP="00000000" w:rsidRDefault="00000000" w:rsidRPr="00000000" w14:paraId="00000EBA">
      <w:pPr>
        <w:rPr/>
      </w:pPr>
      <w:r w:rsidDel="00000000" w:rsidR="00000000" w:rsidRPr="00000000">
        <w:rPr>
          <w:rtl w:val="0"/>
        </w:rPr>
      </w:r>
    </w:p>
    <w:p w:rsidR="00000000" w:rsidDel="00000000" w:rsidP="00000000" w:rsidRDefault="00000000" w:rsidRPr="00000000" w14:paraId="00000EBB">
      <w:pPr>
        <w:pStyle w:val="Heading3"/>
        <w:rPr>
          <w:rFonts w:ascii="Times New Roman" w:cs="Times New Roman" w:eastAsia="Times New Roman" w:hAnsi="Times New Roman"/>
          <w:color w:val="000000"/>
          <w:sz w:val="28"/>
          <w:szCs w:val="28"/>
        </w:rPr>
      </w:pPr>
      <w:bookmarkStart w:colFirst="0" w:colLast="0" w:name="_heading=h.19c6y18" w:id="44"/>
      <w:bookmarkEnd w:id="44"/>
      <w:r w:rsidDel="00000000" w:rsidR="00000000" w:rsidRPr="00000000">
        <w:rPr>
          <w:rtl w:val="0"/>
        </w:rPr>
      </w:r>
    </w:p>
    <w:p w:rsidR="00000000" w:rsidDel="00000000" w:rsidP="00000000" w:rsidRDefault="00000000" w:rsidRPr="00000000" w14:paraId="00000EBC">
      <w:pPr>
        <w:pStyle w:val="Heading3"/>
        <w:rPr>
          <w:rFonts w:ascii="Times New Roman" w:cs="Times New Roman" w:eastAsia="Times New Roman" w:hAnsi="Times New Roman"/>
          <w:color w:val="000000"/>
          <w:sz w:val="30"/>
          <w:szCs w:val="30"/>
        </w:rPr>
      </w:pPr>
      <w:bookmarkStart w:colFirst="0" w:colLast="0" w:name="_heading=h.3tbugp1" w:id="45"/>
      <w:bookmarkEnd w:id="45"/>
      <w:r w:rsidDel="00000000" w:rsidR="00000000" w:rsidRPr="00000000">
        <w:rPr>
          <w:rFonts w:ascii="Times New Roman" w:cs="Times New Roman" w:eastAsia="Times New Roman" w:hAnsi="Times New Roman"/>
          <w:color w:val="000000"/>
          <w:sz w:val="30"/>
          <w:szCs w:val="30"/>
          <w:rtl w:val="0"/>
        </w:rPr>
        <w:t xml:space="preserve">5.21 Đăng ký</w:t>
      </w:r>
    </w:p>
    <w:p w:rsidR="00000000" w:rsidDel="00000000" w:rsidP="00000000" w:rsidRDefault="00000000" w:rsidRPr="00000000" w14:paraId="00000EBD">
      <w:pPr>
        <w:rPr/>
      </w:pPr>
      <w:r w:rsidDel="00000000" w:rsidR="00000000" w:rsidRPr="00000000">
        <w:rPr/>
        <w:drawing>
          <wp:inline distB="114300" distT="114300" distL="114300" distR="114300">
            <wp:extent cx="5731200" cy="6286500"/>
            <wp:effectExtent b="0" l="0" r="0" t="0"/>
            <wp:docPr id="161" name="image31.png"/>
            <a:graphic>
              <a:graphicData uri="http://schemas.openxmlformats.org/drawingml/2006/picture">
                <pic:pic>
                  <pic:nvPicPr>
                    <pic:cNvPr id="0" name="image31.png"/>
                    <pic:cNvPicPr preferRelativeResize="0"/>
                  </pic:nvPicPr>
                  <pic:blipFill>
                    <a:blip r:embed="rId78"/>
                    <a:srcRect b="0" l="0" r="0" t="0"/>
                    <a:stretch>
                      <a:fillRect/>
                    </a:stretch>
                  </pic:blipFill>
                  <pic:spPr>
                    <a:xfrm>
                      <a:off x="0" y="0"/>
                      <a:ext cx="57312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EBE">
      <w:pPr>
        <w:ind w:left="720" w:firstLine="0"/>
        <w:rPr/>
      </w:pPr>
      <w:r w:rsidDel="00000000" w:rsidR="00000000" w:rsidRPr="00000000">
        <w:rPr/>
        <w:drawing>
          <wp:inline distB="114300" distT="114300" distL="114300" distR="114300">
            <wp:extent cx="5048250" cy="8162925"/>
            <wp:effectExtent b="0" l="0" r="0" t="0"/>
            <wp:docPr id="204" name="image62.png"/>
            <a:graphic>
              <a:graphicData uri="http://schemas.openxmlformats.org/drawingml/2006/picture">
                <pic:pic>
                  <pic:nvPicPr>
                    <pic:cNvPr id="0" name="image62.png"/>
                    <pic:cNvPicPr preferRelativeResize="0"/>
                  </pic:nvPicPr>
                  <pic:blipFill>
                    <a:blip r:embed="rId79"/>
                    <a:srcRect b="0" l="0" r="0" t="0"/>
                    <a:stretch>
                      <a:fillRect/>
                    </a:stretch>
                  </pic:blipFill>
                  <pic:spPr>
                    <a:xfrm>
                      <a:off x="0" y="0"/>
                      <a:ext cx="5048250" cy="8162925"/>
                    </a:xfrm>
                    <a:prstGeom prst="rect"/>
                    <a:ln/>
                  </pic:spPr>
                </pic:pic>
              </a:graphicData>
            </a:graphic>
          </wp:inline>
        </w:drawing>
      </w:r>
      <w:r w:rsidDel="00000000" w:rsidR="00000000" w:rsidRPr="00000000">
        <w:rPr>
          <w:rtl w:val="0"/>
        </w:rPr>
      </w:r>
    </w:p>
    <w:p w:rsidR="00000000" w:rsidDel="00000000" w:rsidP="00000000" w:rsidRDefault="00000000" w:rsidRPr="00000000" w14:paraId="00000EBF">
      <w:pPr>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6"/>
          <w:szCs w:val="26"/>
          <w:rtl w:val="0"/>
        </w:rPr>
        <w:t xml:space="preserve">Hình 38: Trang đăng ký</w:t>
      </w:r>
      <w:r w:rsidDel="00000000" w:rsidR="00000000" w:rsidRPr="00000000">
        <w:rPr>
          <w:rtl w:val="0"/>
        </w:rPr>
      </w:r>
    </w:p>
    <w:p w:rsidR="00000000" w:rsidDel="00000000" w:rsidP="00000000" w:rsidRDefault="00000000" w:rsidRPr="00000000" w14:paraId="00000EC0">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Chức năng "Đăng Ký" cho phép người dùng tạo một tài khoản mới trên hệ thống, giúp họ truy cập vào các tính năng cá nhân hóa như quản lý thông tin cá nhân, xem lịch sử giao dịch, và tạo danh sách yêu thích.</w:t>
      </w:r>
    </w:p>
    <w:p w:rsidR="00000000" w:rsidDel="00000000" w:rsidP="00000000" w:rsidRDefault="00000000" w:rsidRPr="00000000" w14:paraId="00000EC1">
      <w:pPr>
        <w:spacing w:after="240" w:befor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0EC2">
      <w:pPr>
        <w:keepNext w:val="0"/>
        <w:keepLines w:val="0"/>
        <w:spacing w:after="120" w:before="480" w:lineRule="auto"/>
        <w:rPr>
          <w:rFonts w:ascii="Times" w:cs="Times" w:eastAsia="Times" w:hAnsi="Times"/>
          <w:sz w:val="30"/>
          <w:szCs w:val="30"/>
        </w:rPr>
      </w:pPr>
      <w:r w:rsidDel="00000000" w:rsidR="00000000" w:rsidRPr="00000000">
        <w:rPr>
          <w:rFonts w:ascii="Times" w:cs="Times" w:eastAsia="Times" w:hAnsi="Times"/>
          <w:sz w:val="30"/>
          <w:szCs w:val="30"/>
          <w:rtl w:val="0"/>
        </w:rPr>
        <w:t xml:space="preserve">Mô Tả Các Trường Dữ Liệu và Thông Báo Lỗi</w:t>
      </w:r>
    </w:p>
    <w:p w:rsidR="00000000" w:rsidDel="00000000" w:rsidP="00000000" w:rsidRDefault="00000000" w:rsidRPr="00000000" w14:paraId="00000EC3">
      <w:pPr>
        <w:spacing w:after="240" w:before="240" w:lineRule="auto"/>
        <w:ind w:left="64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1.</w:t>
      </w:r>
      <w:r w:rsidDel="00000000" w:rsidR="00000000" w:rsidRPr="00000000">
        <w:rPr>
          <w:rFonts w:ascii="Times" w:cs="Times" w:eastAsia="Times" w:hAnsi="Times"/>
          <w:sz w:val="14"/>
          <w:szCs w:val="14"/>
          <w:rtl w:val="0"/>
        </w:rPr>
        <w:t xml:space="preserve">  </w:t>
        <w:tab/>
      </w:r>
      <w:r w:rsidDel="00000000" w:rsidR="00000000" w:rsidRPr="00000000">
        <w:rPr>
          <w:rFonts w:ascii="Times" w:cs="Times" w:eastAsia="Times" w:hAnsi="Times"/>
          <w:sz w:val="26"/>
          <w:szCs w:val="26"/>
          <w:rtl w:val="0"/>
        </w:rPr>
        <w:t xml:space="preserve">Trường Email</w:t>
      </w:r>
    </w:p>
    <w:p w:rsidR="00000000" w:rsidDel="00000000" w:rsidP="00000000" w:rsidRDefault="00000000" w:rsidRPr="00000000" w14:paraId="00000EC4">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Input, Type: Email</w:t>
      </w:r>
    </w:p>
    <w:p w:rsidR="00000000" w:rsidDel="00000000" w:rsidP="00000000" w:rsidRDefault="00000000" w:rsidRPr="00000000" w14:paraId="00000EC5">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Kiểu dữ liệu: Chuỗi ký tự (String)</w:t>
      </w:r>
    </w:p>
    <w:p w:rsidR="00000000" w:rsidDel="00000000" w:rsidP="00000000" w:rsidRDefault="00000000" w:rsidRPr="00000000" w14:paraId="00000EC6">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Chiều dài: ít nhất từ 6 đến 25 kí tự</w:t>
      </w:r>
    </w:p>
    <w:p w:rsidR="00000000" w:rsidDel="00000000" w:rsidP="00000000" w:rsidRDefault="00000000" w:rsidRPr="00000000" w14:paraId="00000EC7">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2. Trường Mật khẩu (Password)</w:t>
      </w:r>
    </w:p>
    <w:p w:rsidR="00000000" w:rsidDel="00000000" w:rsidP="00000000" w:rsidRDefault="00000000" w:rsidRPr="00000000" w14:paraId="00000EC8">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Input, Type: Password</w:t>
      </w:r>
    </w:p>
    <w:p w:rsidR="00000000" w:rsidDel="00000000" w:rsidP="00000000" w:rsidRDefault="00000000" w:rsidRPr="00000000" w14:paraId="00000EC9">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Kiểu dữ liệu: Chuỗi ký tự (String)</w:t>
      </w:r>
    </w:p>
    <w:p w:rsidR="00000000" w:rsidDel="00000000" w:rsidP="00000000" w:rsidRDefault="00000000" w:rsidRPr="00000000" w14:paraId="00000ECA">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Bắt buộc nhập.</w:t>
      </w:r>
    </w:p>
    <w:p w:rsidR="00000000" w:rsidDel="00000000" w:rsidP="00000000" w:rsidRDefault="00000000" w:rsidRPr="00000000" w14:paraId="00000ECB">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Phải bao gồm: chữ thường (a-z), chữ HOA (A-Z), số (0-9), ký tự đặc biệt (~!@#$%^&amp;*()).</w:t>
      </w:r>
    </w:p>
    <w:p w:rsidR="00000000" w:rsidDel="00000000" w:rsidP="00000000" w:rsidRDefault="00000000" w:rsidRPr="00000000" w14:paraId="00000ECC">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Chiều dài: ít nhất từ 6 đến 25 kí tự</w:t>
      </w:r>
    </w:p>
    <w:p w:rsidR="00000000" w:rsidDel="00000000" w:rsidP="00000000" w:rsidRDefault="00000000" w:rsidRPr="00000000" w14:paraId="00000ECD">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3. Trường Mật khẩu xác nhận (Confirm Password)</w:t>
      </w:r>
    </w:p>
    <w:p w:rsidR="00000000" w:rsidDel="00000000" w:rsidP="00000000" w:rsidRDefault="00000000" w:rsidRPr="00000000" w14:paraId="00000ECE">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Loại: Input, Type: Password</w:t>
      </w:r>
    </w:p>
    <w:p w:rsidR="00000000" w:rsidDel="00000000" w:rsidP="00000000" w:rsidRDefault="00000000" w:rsidRPr="00000000" w14:paraId="00000ECF">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Kiểu dữ liệu: Chuỗi ký tự (String)</w:t>
      </w:r>
    </w:p>
    <w:p w:rsidR="00000000" w:rsidDel="00000000" w:rsidP="00000000" w:rsidRDefault="00000000" w:rsidRPr="00000000" w14:paraId="00000ED0">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Bắt buộc nhập.</w:t>
      </w:r>
    </w:p>
    <w:p w:rsidR="00000000" w:rsidDel="00000000" w:rsidP="00000000" w:rsidRDefault="00000000" w:rsidRPr="00000000" w14:paraId="00000ED1">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Phải khớp với trường “Mật khẩu”.</w:t>
      </w:r>
    </w:p>
    <w:p w:rsidR="00000000" w:rsidDel="00000000" w:rsidP="00000000" w:rsidRDefault="00000000" w:rsidRPr="00000000" w14:paraId="00000ED2">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Chiều dài: ít nhất từ 6 đến 25 kí tự</w:t>
      </w:r>
    </w:p>
    <w:p w:rsidR="00000000" w:rsidDel="00000000" w:rsidP="00000000" w:rsidRDefault="00000000" w:rsidRPr="00000000" w14:paraId="00000ED3">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4. Nút Register</w:t>
      </w:r>
    </w:p>
    <w:p w:rsidR="00000000" w:rsidDel="00000000" w:rsidP="00000000" w:rsidRDefault="00000000" w:rsidRPr="00000000" w14:paraId="00000ED4">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Loại: Button</w:t>
      </w:r>
    </w:p>
    <w:p w:rsidR="00000000" w:rsidDel="00000000" w:rsidP="00000000" w:rsidRDefault="00000000" w:rsidRPr="00000000" w14:paraId="00000ED5">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Khi người dùng nhấn vào nút này, hệ thống sẽ kiểm tra các thông tin đã nhập.</w:t>
      </w:r>
    </w:p>
    <w:p w:rsidR="00000000" w:rsidDel="00000000" w:rsidP="00000000" w:rsidRDefault="00000000" w:rsidRPr="00000000" w14:paraId="00000ED6">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Nếu tất cả thông tin hợp lệ, tài khoản mới sẽ được tạo.</w:t>
      </w:r>
    </w:p>
    <w:p w:rsidR="00000000" w:rsidDel="00000000" w:rsidP="00000000" w:rsidRDefault="00000000" w:rsidRPr="00000000" w14:paraId="00000ED7">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0ED8">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5. Liên kết “Đã có tài khoản. Đăng nhập”</w:t>
      </w:r>
    </w:p>
    <w:p w:rsidR="00000000" w:rsidDel="00000000" w:rsidP="00000000" w:rsidRDefault="00000000" w:rsidRPr="00000000" w14:paraId="00000ED9">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Loại: Link</w:t>
      </w:r>
    </w:p>
    <w:p w:rsidR="00000000" w:rsidDel="00000000" w:rsidP="00000000" w:rsidRDefault="00000000" w:rsidRPr="00000000" w14:paraId="00000EDA">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Khi người dùng nhấn vào liên kết này, họ sẽ được chuyển đến trang đăng nhập.</w:t>
      </w:r>
    </w:p>
    <w:p w:rsidR="00000000" w:rsidDel="00000000" w:rsidP="00000000" w:rsidRDefault="00000000" w:rsidRPr="00000000" w14:paraId="00000EDB">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0EDC">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6. Liên Kết “Register”</w:t>
      </w:r>
    </w:p>
    <w:p w:rsidR="00000000" w:rsidDel="00000000" w:rsidP="00000000" w:rsidRDefault="00000000" w:rsidRPr="00000000" w14:paraId="00000EDD">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Type: Link</w:t>
      </w:r>
    </w:p>
    <w:p w:rsidR="00000000" w:rsidDel="00000000" w:rsidP="00000000" w:rsidRDefault="00000000" w:rsidRPr="00000000" w14:paraId="00000EDE">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Chức năng: Chuyển hướng đến form đăng ký</w:t>
      </w:r>
    </w:p>
    <w:p w:rsidR="00000000" w:rsidDel="00000000" w:rsidP="00000000" w:rsidRDefault="00000000" w:rsidRPr="00000000" w14:paraId="00000EDF">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0EE0">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7. Liên Kết “Login”</w:t>
      </w:r>
    </w:p>
    <w:p w:rsidR="00000000" w:rsidDel="00000000" w:rsidP="00000000" w:rsidRDefault="00000000" w:rsidRPr="00000000" w14:paraId="00000EE1">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Type: Link</w:t>
      </w:r>
    </w:p>
    <w:p w:rsidR="00000000" w:rsidDel="00000000" w:rsidP="00000000" w:rsidRDefault="00000000" w:rsidRPr="00000000" w14:paraId="00000EE2">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Chức năng: Chuyển hướng đến form Đăng nhập</w:t>
      </w:r>
    </w:p>
    <w:p w:rsidR="00000000" w:rsidDel="00000000" w:rsidP="00000000" w:rsidRDefault="00000000" w:rsidRPr="00000000" w14:paraId="00000EE3">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0EE4">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0EE5">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0EE6">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Bảng Thông Báo Lỗi</w:t>
      </w:r>
    </w:p>
    <w:tbl>
      <w:tblPr>
        <w:tblStyle w:val="Table59"/>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1200"/>
        <w:gridCol w:w="2655"/>
        <w:gridCol w:w="2895"/>
        <w:gridCol w:w="1470"/>
        <w:tblGridChange w:id="0">
          <w:tblGrid>
            <w:gridCol w:w="645"/>
            <w:gridCol w:w="1200"/>
            <w:gridCol w:w="2655"/>
            <w:gridCol w:w="2895"/>
            <w:gridCol w:w="1470"/>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E7">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E8">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Trường Dữ Liệu</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E9">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Quy Tắc Kiểm Tra</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EA">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Thông Báo Lỗi</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EB">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Vị trí xuất hiện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EC">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ED">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Tài khoản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EE">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Quy tắc 1: Bắt buộc nhập là 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EF">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Vui lòng nhập địa chỉ 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F0">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Phía dưới trường Input</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F1">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F2">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Tài khoản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F3">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Quy tắc 2: Phải tuân theo định dạng email hợp lệ.</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F4">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Địa chỉ email không hợp lệ, vui lòng nhập lại.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F5">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Phía dưới trường Input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F6">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F7">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Tài khoản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F8">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Quy tắc 3: Chỉ chứa các ký tự hợp lệ.</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F9">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Email chứa ký tự không hợp lệ.</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FA">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Phía dưới trường Input</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FB">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FC">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Tài khoản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FD">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Quy tắc 4: Phải có ít nhất một ký tự trước và sau dấu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FE">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Vui lòng nhập địa chỉ email có ký tự trước và sau dấu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EFF">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Phía dưới trường Input</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00">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01">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Tài khoản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02">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Quy tắc 5: Tên miền phải hợp lệ với dấu chấm (.) sau dấu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03">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Tên miền không hợp lệ, vui lòng kiểm tra lại.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04">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Phía dưới trường Input</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05">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06">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Tài khoản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07">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Quy tắc 6: Không chứa khoảng trắng hoặc ký tự đặc biệt.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08">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Email chứa khoảng trắng hoặc ký tự không được phép.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09">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Phía dưới trường Input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0A">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0B">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Mật khẩu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0C">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Quy tắc 1: Bắt buộc nhập.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0D">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Vui lòng nhập mật khẩu.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0E">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Phía dưới trường Input</w:t>
            </w:r>
          </w:p>
        </w:tc>
      </w:tr>
      <w:tr>
        <w:trPr>
          <w:cantSplit w:val="0"/>
          <w:trHeight w:val="14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0F">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10">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Mật khẩu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11">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Quy tắc 2: Phải bao gồm ít nhất một chữ thường, chữ HOA, số, và ký tự đặc biệt.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12">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Mật khẩu không đủ mạnh, vui lòng đảm bảo có chữ thường, chữ HOA, số và ký tự đặc biệt.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13">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Phía dưới trường Input</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14">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15">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Mật khẩu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16">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Quy tắc 3: Chiều dài phải từ 5-10 ký tự.</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17">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Mật khẩu không hợp lệ, vui lòng nhập từ 5-10 ký tự.</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18">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Phía dưới trường Input</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19">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1A">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Mật khẩu xác nhận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1B">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Quy tắc 1: Bắt buộc nhập.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1C">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Vui lòng nhập mật khẩu.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1D">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Phía dưới trường Input Mật khẩu</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1E">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1F">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Mật khẩu xác nhận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20">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Quy tắc 2: Phải khớp với trường “Mật khẩu”.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21">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Mật khẩu xác nhận không khớp.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22">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Phía dưới trường Input Mật khẩu</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23">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24">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Nút Đăng ký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25">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Khi Đăng Nhập thành công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26">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Đăng ký thành công. Bạn có thể đăng nhập ngay bây giờ.</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27">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Giữa màn hình</w:t>
            </w:r>
          </w:p>
        </w:tc>
      </w:tr>
    </w:tbl>
    <w:p w:rsidR="00000000" w:rsidDel="00000000" w:rsidP="00000000" w:rsidRDefault="00000000" w:rsidRPr="00000000" w14:paraId="00000F28">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0F29">
      <w:pPr>
        <w:spacing w:after="240" w:before="240" w:lineRule="auto"/>
        <w:rPr/>
      </w:pPr>
      <w:r w:rsidDel="00000000" w:rsidR="00000000" w:rsidRPr="00000000">
        <w:rPr>
          <w:rtl w:val="0"/>
        </w:rPr>
        <w:t xml:space="preserve"> </w:t>
      </w:r>
    </w:p>
    <w:p w:rsidR="00000000" w:rsidDel="00000000" w:rsidP="00000000" w:rsidRDefault="00000000" w:rsidRPr="00000000" w14:paraId="00000F2A">
      <w:pPr>
        <w:spacing w:after="240" w:befor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0F2B">
      <w:pPr>
        <w:spacing w:after="240" w:before="240" w:lineRule="auto"/>
        <w:ind w:left="0" w:firstLine="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Yêu cầu chức năng: </w:t>
      </w:r>
    </w:p>
    <w:p w:rsidR="00000000" w:rsidDel="00000000" w:rsidP="00000000" w:rsidRDefault="00000000" w:rsidRPr="00000000" w14:paraId="00000F2C">
      <w:pPr>
        <w:numPr>
          <w:ilvl w:val="0"/>
          <w:numId w:val="61"/>
        </w:numPr>
        <w:spacing w:after="0" w:before="24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Mã hóa mật khẩu thành **** khi người dùng nhập, có thể chọn mắt để chuyển sang chế độ không mã hóa</w:t>
      </w:r>
    </w:p>
    <w:p w:rsidR="00000000" w:rsidDel="00000000" w:rsidP="00000000" w:rsidRDefault="00000000" w:rsidRPr="00000000" w14:paraId="00000F2D">
      <w:pPr>
        <w:numPr>
          <w:ilvl w:val="0"/>
          <w:numId w:val="61"/>
        </w:numPr>
        <w:spacing w:after="0" w:before="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mã hóa khi truyền qua mạng (ví dụ: sử dụng HTTP thay vì HTTPS)</w:t>
      </w:r>
    </w:p>
    <w:p w:rsidR="00000000" w:rsidDel="00000000" w:rsidP="00000000" w:rsidRDefault="00000000" w:rsidRPr="00000000" w14:paraId="00000F2E">
      <w:pPr>
        <w:numPr>
          <w:ilvl w:val="0"/>
          <w:numId w:val="61"/>
        </w:numPr>
        <w:spacing w:after="0" w:before="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Hệ thống cần có CAPTCHA sau một số lần đăng ký không thành công để ngăn chặn các cuộc tấn công tự động</w:t>
      </w:r>
    </w:p>
    <w:p w:rsidR="00000000" w:rsidDel="00000000" w:rsidP="00000000" w:rsidRDefault="00000000" w:rsidRPr="00000000" w14:paraId="00000F2F">
      <w:pPr>
        <w:numPr>
          <w:ilvl w:val="0"/>
          <w:numId w:val="61"/>
        </w:numPr>
        <w:spacing w:after="240" w:before="0" w:lineRule="auto"/>
        <w:ind w:left="720" w:hanging="360"/>
        <w:rPr>
          <w:rFonts w:ascii="Arial" w:cs="Arial" w:eastAsia="Arial" w:hAnsi="Arial"/>
        </w:rPr>
      </w:pPr>
      <w:r w:rsidDel="00000000" w:rsidR="00000000" w:rsidRPr="00000000">
        <w:rPr>
          <w:rFonts w:ascii="Times" w:cs="Times" w:eastAsia="Times" w:hAnsi="Times"/>
          <w:sz w:val="26"/>
          <w:szCs w:val="26"/>
          <w:rtl w:val="0"/>
        </w:rPr>
        <w:t xml:space="preserve">Ngăn chặn các cuộc tấn công hệ thống bằng cách nhập dữ liệu độc hại (chẳng hạn như SQL Injection hoặc XSS)</w:t>
      </w:r>
      <w:r w:rsidDel="00000000" w:rsidR="00000000" w:rsidRPr="00000000">
        <w:rPr>
          <w:rtl w:val="0"/>
        </w:rPr>
      </w:r>
    </w:p>
    <w:p w:rsidR="00000000" w:rsidDel="00000000" w:rsidP="00000000" w:rsidRDefault="00000000" w:rsidRPr="00000000" w14:paraId="00000F30">
      <w:pPr>
        <w:pStyle w:val="Heading3"/>
        <w:rPr>
          <w:rFonts w:ascii="Times New Roman" w:cs="Times New Roman" w:eastAsia="Times New Roman" w:hAnsi="Times New Roman"/>
          <w:color w:val="000000"/>
          <w:sz w:val="28"/>
          <w:szCs w:val="28"/>
        </w:rPr>
      </w:pPr>
      <w:bookmarkStart w:colFirst="0" w:colLast="0" w:name="_heading=h.28h4qwu" w:id="46"/>
      <w:bookmarkEnd w:id="46"/>
      <w:r w:rsidDel="00000000" w:rsidR="00000000" w:rsidRPr="00000000">
        <w:rPr>
          <w:rtl w:val="0"/>
        </w:rPr>
      </w:r>
    </w:p>
    <w:p w:rsidR="00000000" w:rsidDel="00000000" w:rsidP="00000000" w:rsidRDefault="00000000" w:rsidRPr="00000000" w14:paraId="00000F31">
      <w:pPr>
        <w:pStyle w:val="Heading3"/>
        <w:rPr>
          <w:rFonts w:ascii="Times New Roman" w:cs="Times New Roman" w:eastAsia="Times New Roman" w:hAnsi="Times New Roman"/>
          <w:color w:val="000000"/>
          <w:sz w:val="30"/>
          <w:szCs w:val="30"/>
        </w:rPr>
      </w:pPr>
      <w:bookmarkStart w:colFirst="0" w:colLast="0" w:name="_heading=h.nmf14n" w:id="47"/>
      <w:bookmarkEnd w:id="47"/>
      <w:r w:rsidDel="00000000" w:rsidR="00000000" w:rsidRPr="00000000">
        <w:rPr>
          <w:rFonts w:ascii="Times New Roman" w:cs="Times New Roman" w:eastAsia="Times New Roman" w:hAnsi="Times New Roman"/>
          <w:color w:val="000000"/>
          <w:sz w:val="30"/>
          <w:szCs w:val="30"/>
          <w:rtl w:val="0"/>
        </w:rPr>
        <w:t xml:space="preserve">5.22 Quên mật khẩu</w:t>
      </w:r>
    </w:p>
    <w:p w:rsidR="00000000" w:rsidDel="00000000" w:rsidP="00000000" w:rsidRDefault="00000000" w:rsidRPr="00000000" w14:paraId="00000F32">
      <w:pPr>
        <w:rPr/>
      </w:pPr>
      <w:r w:rsidDel="00000000" w:rsidR="00000000" w:rsidRPr="00000000">
        <w:rPr>
          <w:rtl w:val="0"/>
        </w:rPr>
      </w:r>
    </w:p>
    <w:p w:rsidR="00000000" w:rsidDel="00000000" w:rsidP="00000000" w:rsidRDefault="00000000" w:rsidRPr="00000000" w14:paraId="00000F33">
      <w:pPr>
        <w:rPr/>
      </w:pPr>
      <w:r w:rsidDel="00000000" w:rsidR="00000000" w:rsidRPr="00000000">
        <w:rPr/>
        <w:drawing>
          <wp:inline distB="114300" distT="114300" distL="114300" distR="114300">
            <wp:extent cx="5734050" cy="2731237"/>
            <wp:effectExtent b="0" l="0" r="0" t="0"/>
            <wp:docPr id="205" name="image79.png"/>
            <a:graphic>
              <a:graphicData uri="http://schemas.openxmlformats.org/drawingml/2006/picture">
                <pic:pic>
                  <pic:nvPicPr>
                    <pic:cNvPr id="0" name="image79.png"/>
                    <pic:cNvPicPr preferRelativeResize="0"/>
                  </pic:nvPicPr>
                  <pic:blipFill>
                    <a:blip r:embed="rId80"/>
                    <a:srcRect b="0" l="0" r="0" t="0"/>
                    <a:stretch>
                      <a:fillRect/>
                    </a:stretch>
                  </pic:blipFill>
                  <pic:spPr>
                    <a:xfrm>
                      <a:off x="0" y="0"/>
                      <a:ext cx="5734050" cy="2731237"/>
                    </a:xfrm>
                    <a:prstGeom prst="rect"/>
                    <a:ln/>
                  </pic:spPr>
                </pic:pic>
              </a:graphicData>
            </a:graphic>
          </wp:inline>
        </w:drawing>
      </w:r>
      <w:r w:rsidDel="00000000" w:rsidR="00000000" w:rsidRPr="00000000">
        <w:rPr>
          <w:rtl w:val="0"/>
        </w:rPr>
      </w:r>
    </w:p>
    <w:p w:rsidR="00000000" w:rsidDel="00000000" w:rsidP="00000000" w:rsidRDefault="00000000" w:rsidRPr="00000000" w14:paraId="00000F34">
      <w:pPr>
        <w:rPr>
          <w:rFonts w:ascii="Times" w:cs="Times" w:eastAsia="Times" w:hAnsi="Times"/>
          <w:sz w:val="26"/>
          <w:szCs w:val="26"/>
        </w:rPr>
      </w:pPr>
      <w:r w:rsidDel="00000000" w:rsidR="00000000" w:rsidRPr="00000000">
        <w:rPr>
          <w:rtl w:val="0"/>
        </w:rPr>
        <w:t xml:space="preserve">                                                              </w:t>
      </w:r>
      <w:r w:rsidDel="00000000" w:rsidR="00000000" w:rsidRPr="00000000">
        <w:rPr>
          <w:rFonts w:ascii="Times" w:cs="Times" w:eastAsia="Times" w:hAnsi="Times"/>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Hình 39: Trang quên mật khẩu</w:t>
      </w:r>
      <w:r w:rsidDel="00000000" w:rsidR="00000000" w:rsidRPr="00000000">
        <w:rPr>
          <w:rtl w:val="0"/>
        </w:rPr>
      </w:r>
    </w:p>
    <w:p w:rsidR="00000000" w:rsidDel="00000000" w:rsidP="00000000" w:rsidRDefault="00000000" w:rsidRPr="00000000" w14:paraId="00000F35">
      <w:pPr>
        <w:jc w:val="center"/>
        <w:rPr/>
      </w:pPr>
      <w:r w:rsidDel="00000000" w:rsidR="00000000" w:rsidRPr="00000000">
        <w:rPr/>
        <w:drawing>
          <wp:inline distB="114300" distT="114300" distL="114300" distR="114300">
            <wp:extent cx="5731200" cy="3365500"/>
            <wp:effectExtent b="0" l="0" r="0" t="0"/>
            <wp:docPr id="206" name="image76.png"/>
            <a:graphic>
              <a:graphicData uri="http://schemas.openxmlformats.org/drawingml/2006/picture">
                <pic:pic>
                  <pic:nvPicPr>
                    <pic:cNvPr id="0" name="image76.png"/>
                    <pic:cNvPicPr preferRelativeResize="0"/>
                  </pic:nvPicPr>
                  <pic:blipFill>
                    <a:blip r:embed="rId81"/>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F36">
      <w:pPr>
        <w:jc w:val="center"/>
        <w:rPr>
          <w:rFonts w:ascii="Times" w:cs="Times" w:eastAsia="Times" w:hAnsi="Times"/>
          <w:sz w:val="26"/>
          <w:szCs w:val="26"/>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6"/>
          <w:szCs w:val="26"/>
          <w:rtl w:val="0"/>
        </w:rPr>
        <w:t xml:space="preserve">Hình 40: Không tìm thấy tài khoản</w:t>
      </w:r>
      <w:r w:rsidDel="00000000" w:rsidR="00000000" w:rsidRPr="00000000">
        <w:rPr>
          <w:rtl w:val="0"/>
        </w:rPr>
      </w:r>
    </w:p>
    <w:p w:rsidR="00000000" w:rsidDel="00000000" w:rsidP="00000000" w:rsidRDefault="00000000" w:rsidRPr="00000000" w14:paraId="00000F37">
      <w:pPr>
        <w:rPr/>
      </w:pPr>
      <w:r w:rsidDel="00000000" w:rsidR="00000000" w:rsidRPr="00000000">
        <w:rPr>
          <w:rtl w:val="0"/>
        </w:rPr>
      </w:r>
    </w:p>
    <w:p w:rsidR="00000000" w:rsidDel="00000000" w:rsidP="00000000" w:rsidRDefault="00000000" w:rsidRPr="00000000" w14:paraId="00000F38">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Chức năng "Quên Mật Khẩu" hỗ trợ người dùng khôi phục lại mật khẩu khi không thể đăng nhập vào tài khoản của mình, đảm bảo quyền truy cập an toàn và tiện lợi.</w:t>
      </w:r>
    </w:p>
    <w:p w:rsidR="00000000" w:rsidDel="00000000" w:rsidP="00000000" w:rsidRDefault="00000000" w:rsidRPr="00000000" w14:paraId="00000F39">
      <w:pPr>
        <w:spacing w:after="240" w:befor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Mô tả các trường và quy tắc xác thực dữ liệu</w:t>
      </w:r>
    </w:p>
    <w:p w:rsidR="00000000" w:rsidDel="00000000" w:rsidP="00000000" w:rsidRDefault="00000000" w:rsidRPr="00000000" w14:paraId="00000F3A">
      <w:pPr>
        <w:spacing w:after="240" w:before="240" w:lineRule="auto"/>
        <w:ind w:left="64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1.</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Tài khoản (Account)</w:t>
      </w:r>
    </w:p>
    <w:p w:rsidR="00000000" w:rsidDel="00000000" w:rsidP="00000000" w:rsidRDefault="00000000" w:rsidRPr="00000000" w14:paraId="00000F3B">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Input, Type: Email</w:t>
      </w:r>
    </w:p>
    <w:p w:rsidR="00000000" w:rsidDel="00000000" w:rsidP="00000000" w:rsidRDefault="00000000" w:rsidRPr="00000000" w14:paraId="00000F3C">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Kiểu dữ liệu: Chuỗi ký tự (String)</w:t>
      </w:r>
    </w:p>
    <w:p w:rsidR="00000000" w:rsidDel="00000000" w:rsidP="00000000" w:rsidRDefault="00000000" w:rsidRPr="00000000" w14:paraId="00000F3D">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Chiều dài: ít nhất từ 6 - 25 kí tự</w:t>
      </w:r>
    </w:p>
    <w:p w:rsidR="00000000" w:rsidDel="00000000" w:rsidP="00000000" w:rsidRDefault="00000000" w:rsidRPr="00000000" w14:paraId="00000F3E">
      <w:pPr>
        <w:spacing w:after="240" w:before="240" w:lineRule="auto"/>
        <w:ind w:left="64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2.</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Nút Submit</w:t>
      </w:r>
    </w:p>
    <w:p w:rsidR="00000000" w:rsidDel="00000000" w:rsidP="00000000" w:rsidRDefault="00000000" w:rsidRPr="00000000" w14:paraId="00000F3F">
      <w:pPr>
        <w:spacing w:after="240" w:before="240" w:lineRule="auto"/>
        <w:ind w:left="580" w:hanging="20"/>
        <w:rPr>
          <w:rFonts w:ascii="Times" w:cs="Times" w:eastAsia="Times" w:hAnsi="Times"/>
          <w:sz w:val="26"/>
          <w:szCs w:val="26"/>
        </w:rPr>
      </w:pPr>
      <w:r w:rsidDel="00000000" w:rsidR="00000000" w:rsidRPr="00000000">
        <w:rPr>
          <w:rFonts w:ascii="Times" w:cs="Times" w:eastAsia="Times" w:hAnsi="Times"/>
          <w:sz w:val="26"/>
          <w:szCs w:val="26"/>
          <w:rtl w:val="0"/>
        </w:rPr>
        <w:t xml:space="preserve">- Loại: Button</w:t>
      </w:r>
    </w:p>
    <w:p w:rsidR="00000000" w:rsidDel="00000000" w:rsidP="00000000" w:rsidRDefault="00000000" w:rsidRPr="00000000" w14:paraId="00000F40">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Chức năng: Khi người dùng nhấn vào nút này, hệ thống sẽ gửi đường dẫn khôi phục mật khẩu đến địa chỉ email đã đăng ký.</w:t>
      </w:r>
    </w:p>
    <w:p w:rsidR="00000000" w:rsidDel="00000000" w:rsidP="00000000" w:rsidRDefault="00000000" w:rsidRPr="00000000" w14:paraId="00000F41">
      <w:pPr>
        <w:spacing w:after="240" w:before="240" w:lineRule="auto"/>
        <w:ind w:left="64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3.</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Liên kết “Login”</w:t>
      </w:r>
    </w:p>
    <w:p w:rsidR="00000000" w:rsidDel="00000000" w:rsidP="00000000" w:rsidRDefault="00000000" w:rsidRPr="00000000" w14:paraId="00000F42">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Loại: Link</w:t>
      </w:r>
    </w:p>
    <w:p w:rsidR="00000000" w:rsidDel="00000000" w:rsidP="00000000" w:rsidRDefault="00000000" w:rsidRPr="00000000" w14:paraId="00000F43">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Chức năng: Khi người dùng nhấn vào liên kết này, họ sẽ được chuyển đến trang đăng nhập.</w:t>
      </w:r>
    </w:p>
    <w:tbl>
      <w:tblPr>
        <w:tblStyle w:val="Table60"/>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1260"/>
        <w:gridCol w:w="2550"/>
        <w:gridCol w:w="2910"/>
        <w:gridCol w:w="1485"/>
        <w:tblGridChange w:id="0">
          <w:tblGrid>
            <w:gridCol w:w="645"/>
            <w:gridCol w:w="1260"/>
            <w:gridCol w:w="2550"/>
            <w:gridCol w:w="2910"/>
            <w:gridCol w:w="1485"/>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44">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45">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Trường Dữ Liệu</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46">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Quy Tắc Kiểm Tra</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47">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Thông Báo Lỗi</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48">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Vị trí xuất hiện</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49">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4A">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Tài khoản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4B">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Quy tắc 1: Bắt buộc nhập (khi để trống)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4C">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Vui lòng nhập địa chỉ 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4D">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Phía dưới trường Input</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4E">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4F">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Tài khoản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50">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Quy tắc 2: Không tìm thấy tài khoản đã đăng ký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51">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Tài khoản không tồn tại, vui lòng nhập lại.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52">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Phía dưới trường Input</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53">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54">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Tài khoản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55">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Quy tắc 3: Nhập sai định dạng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56">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Địa chỉ email không hợp lệ.</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57">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Phía dưới trường Input</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58">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59">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Tài khoản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5A">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Quy tắc 4: Khi gửi thành công đường dẫn đến 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5B">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Đã gửi email đặt lại mật khẩu. Vui lòng kiểm tra hộp thư!</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5C">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Góc trên phải màn hình</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5D">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5E">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Tài khoản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5F">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Quy tắc 4: Khi gửi không thành công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60">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Không thể gửi email đặt lại mật khẩu. Vui lòng chờ và thử lại.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F61">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Phía dưới trường Input</w:t>
            </w:r>
          </w:p>
        </w:tc>
      </w:tr>
    </w:tbl>
    <w:p w:rsidR="00000000" w:rsidDel="00000000" w:rsidP="00000000" w:rsidRDefault="00000000" w:rsidRPr="00000000" w14:paraId="00000F62">
      <w:pPr>
        <w:spacing w:after="240" w:befor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0F63">
      <w:pPr>
        <w:spacing w:after="240" w:before="240"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0F64">
      <w:pPr>
        <w:spacing w:after="240" w:befor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Yêu cầu chức năng: </w:t>
      </w:r>
    </w:p>
    <w:p w:rsidR="00000000" w:rsidDel="00000000" w:rsidP="00000000" w:rsidRDefault="00000000" w:rsidRPr="00000000" w14:paraId="00000F65">
      <w:pPr>
        <w:numPr>
          <w:ilvl w:val="0"/>
          <w:numId w:val="87"/>
        </w:numPr>
        <w:spacing w:after="0" w:before="24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Khi không tìm thấy tài khoản sẽ hiện thông báo: “Tài khoản không tồn tại. Vui lòng nhập lại.</w:t>
      </w:r>
    </w:p>
    <w:p w:rsidR="00000000" w:rsidDel="00000000" w:rsidP="00000000" w:rsidRDefault="00000000" w:rsidRPr="00000000" w14:paraId="00000F66">
      <w:pPr>
        <w:numPr>
          <w:ilvl w:val="0"/>
          <w:numId w:val="87"/>
        </w:numPr>
        <w:spacing w:after="240" w:before="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 Khi nhấp nút Lấy mật khẩu , hệ thống sẽ kiểm tra trường nếu thỏa mới tiếp tục, còn không thỏa yêu cầu sẽ thông báo lên lỗi trên bảng Bảng thông </w:t>
      </w:r>
    </w:p>
    <w:p w:rsidR="00000000" w:rsidDel="00000000" w:rsidP="00000000" w:rsidRDefault="00000000" w:rsidRPr="00000000" w14:paraId="00000F67">
      <w:pPr>
        <w:numPr>
          <w:ilvl w:val="0"/>
          <w:numId w:val="87"/>
        </w:numPr>
        <w:spacing w:after="240" w:before="0" w:lineRule="auto"/>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Hệ thống sẽ gửi link đến email. Ta ấn link thì sẽ chuyển đến form đổi mật khẩu</w:t>
      </w:r>
      <w:r w:rsidDel="00000000" w:rsidR="00000000" w:rsidRPr="00000000">
        <w:rPr>
          <w:rtl w:val="0"/>
        </w:rPr>
      </w:r>
    </w:p>
    <w:p w:rsidR="00000000" w:rsidDel="00000000" w:rsidP="00000000" w:rsidRDefault="00000000" w:rsidRPr="00000000" w14:paraId="00000F68">
      <w:pPr>
        <w:numPr>
          <w:ilvl w:val="0"/>
          <w:numId w:val="87"/>
        </w:numPr>
        <w:spacing w:after="240" w:before="0" w:lineRule="auto"/>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hiệu lực của link là 1phut</w:t>
      </w:r>
      <w:r w:rsidDel="00000000" w:rsidR="00000000" w:rsidRPr="00000000">
        <w:rPr>
          <w:rtl w:val="0"/>
        </w:rPr>
      </w:r>
    </w:p>
    <w:p w:rsidR="00000000" w:rsidDel="00000000" w:rsidP="00000000" w:rsidRDefault="00000000" w:rsidRPr="00000000" w14:paraId="00000F69">
      <w:pPr>
        <w:pStyle w:val="Heading3"/>
        <w:rPr>
          <w:rFonts w:ascii="Times New Roman" w:cs="Times New Roman" w:eastAsia="Times New Roman" w:hAnsi="Times New Roman"/>
          <w:color w:val="000000"/>
          <w:sz w:val="28"/>
          <w:szCs w:val="28"/>
        </w:rPr>
      </w:pPr>
      <w:bookmarkStart w:colFirst="0" w:colLast="0" w:name="_heading=h.37m2jsg" w:id="48"/>
      <w:bookmarkEnd w:id="48"/>
      <w:r w:rsidDel="00000000" w:rsidR="00000000" w:rsidRPr="00000000">
        <w:rPr>
          <w:rFonts w:ascii="Times New Roman" w:cs="Times New Roman" w:eastAsia="Times New Roman" w:hAnsi="Times New Roman"/>
          <w:color w:val="000000"/>
          <w:sz w:val="26"/>
          <w:szCs w:val="26"/>
          <w:rtl w:val="0"/>
        </w:rPr>
        <w:t xml:space="preserve">5.22 </w:t>
      </w:r>
      <w:r w:rsidDel="00000000" w:rsidR="00000000" w:rsidRPr="00000000">
        <w:rPr>
          <w:rFonts w:ascii="Times New Roman" w:cs="Times New Roman" w:eastAsia="Times New Roman" w:hAnsi="Times New Roman"/>
          <w:color w:val="000000"/>
          <w:sz w:val="28"/>
          <w:szCs w:val="28"/>
          <w:rtl w:val="0"/>
        </w:rPr>
        <w:t xml:space="preserve">So sánh sản phẩm</w:t>
      </w:r>
    </w:p>
    <w:p w:rsidR="00000000" w:rsidDel="00000000" w:rsidP="00000000" w:rsidRDefault="00000000" w:rsidRPr="00000000" w14:paraId="00000F6A">
      <w:pPr>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26"/>
          <w:szCs w:val="26"/>
          <w:rtl w:val="0"/>
        </w:rPr>
        <w:t xml:space="preserve">Mô tả chức năng:</w:t>
      </w:r>
      <w:r w:rsidDel="00000000" w:rsidR="00000000" w:rsidRPr="00000000">
        <w:rPr>
          <w:rtl w:val="0"/>
        </w:rPr>
      </w:r>
    </w:p>
    <w:p w:rsidR="00000000" w:rsidDel="00000000" w:rsidP="00000000" w:rsidRDefault="00000000" w:rsidRPr="00000000" w14:paraId="00000F6B">
      <w:pPr>
        <w:numPr>
          <w:ilvl w:val="0"/>
          <w:numId w:val="4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d0d0d"/>
          <w:sz w:val="26"/>
          <w:szCs w:val="26"/>
          <w:highlight w:val="white"/>
          <w:rtl w:val="0"/>
        </w:rPr>
        <w:t xml:space="preserve">Chức năng so sánh sản phẩm là một tính năng cho phép người dùng so sánh các sản phẩm khác nhau dựa trên các tiêu chí cụ thể, nhằm hỗ trợ quyết định mua sắm</w:t>
      </w:r>
      <w:r w:rsidDel="00000000" w:rsidR="00000000" w:rsidRPr="00000000">
        <w:rPr>
          <w:rtl w:val="0"/>
        </w:rPr>
      </w:r>
    </w:p>
    <w:p w:rsidR="00000000" w:rsidDel="00000000" w:rsidP="00000000" w:rsidRDefault="00000000" w:rsidRPr="00000000" w14:paraId="00000F6C">
      <w:pPr>
        <w:rPr/>
      </w:pPr>
      <w:r w:rsidDel="00000000" w:rsidR="00000000" w:rsidRPr="00000000">
        <w:rPr>
          <w:rtl w:val="0"/>
        </w:rPr>
      </w:r>
    </w:p>
    <w:p w:rsidR="00000000" w:rsidDel="00000000" w:rsidP="00000000" w:rsidRDefault="00000000" w:rsidRPr="00000000" w14:paraId="00000F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975100"/>
            <wp:effectExtent b="0" l="0" r="0" t="0"/>
            <wp:docPr id="207" name="image59.png"/>
            <a:graphic>
              <a:graphicData uri="http://schemas.openxmlformats.org/drawingml/2006/picture">
                <pic:pic>
                  <pic:nvPicPr>
                    <pic:cNvPr id="0" name="image59.png"/>
                    <pic:cNvPicPr preferRelativeResize="0"/>
                  </pic:nvPicPr>
                  <pic:blipFill>
                    <a:blip r:embed="rId82"/>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F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03500"/>
            <wp:effectExtent b="0" l="0" r="0" t="0"/>
            <wp:docPr id="208" name="image77.png"/>
            <a:graphic>
              <a:graphicData uri="http://schemas.openxmlformats.org/drawingml/2006/picture">
                <pic:pic>
                  <pic:nvPicPr>
                    <pic:cNvPr id="0" name="image77.png"/>
                    <pic:cNvPicPr preferRelativeResize="0"/>
                  </pic:nvPicPr>
                  <pic:blipFill>
                    <a:blip r:embed="rId83"/>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F6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khi nhấn nút so sánh</w:t>
      </w:r>
    </w:p>
    <w:p w:rsidR="00000000" w:rsidDel="00000000" w:rsidP="00000000" w:rsidRDefault="00000000" w:rsidRPr="00000000" w14:paraId="00000F70">
      <w:pPr>
        <w:spacing w:after="240" w:befor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Mô tả các trường và quy tắc xác thực dữ liệu</w:t>
      </w:r>
    </w:p>
    <w:p w:rsidR="00000000" w:rsidDel="00000000" w:rsidP="00000000" w:rsidRDefault="00000000" w:rsidRPr="00000000" w14:paraId="00000F71">
      <w:pPr>
        <w:numPr>
          <w:ilvl w:val="0"/>
          <w:numId w:val="94"/>
        </w:numPr>
        <w:spacing w:after="0" w:befor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Button thêm sản phẩm so sánh (Button add product)</w:t>
      </w:r>
    </w:p>
    <w:p w:rsidR="00000000" w:rsidDel="00000000" w:rsidP="00000000" w:rsidRDefault="00000000" w:rsidRPr="00000000" w14:paraId="00000F72">
      <w:pPr>
        <w:numPr>
          <w:ilvl w:val="0"/>
          <w:numId w:val="77"/>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Loại: Button</w:t>
      </w:r>
    </w:p>
    <w:p w:rsidR="00000000" w:rsidDel="00000000" w:rsidP="00000000" w:rsidRDefault="00000000" w:rsidRPr="00000000" w14:paraId="00000F73">
      <w:pPr>
        <w:numPr>
          <w:ilvl w:val="0"/>
          <w:numId w:val="77"/>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Chức năng: Cho phép người dùng thêm sản phẩm muốn so sánh với sản phẩm hiện tại</w:t>
      </w:r>
    </w:p>
    <w:p w:rsidR="00000000" w:rsidDel="00000000" w:rsidP="00000000" w:rsidRDefault="00000000" w:rsidRPr="00000000" w14:paraId="00000F74">
      <w:pPr>
        <w:numPr>
          <w:ilvl w:val="0"/>
          <w:numId w:val="77"/>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Quy tắc: Phải có sẳn một sản phẩm cần so sánh</w:t>
      </w:r>
    </w:p>
    <w:p w:rsidR="00000000" w:rsidDel="00000000" w:rsidP="00000000" w:rsidRDefault="00000000" w:rsidRPr="00000000" w14:paraId="00000F75">
      <w:pPr>
        <w:numPr>
          <w:ilvl w:val="0"/>
          <w:numId w:val="94"/>
        </w:numPr>
        <w:spacing w:after="0" w:before="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Button so sánh sản phẩm (Button Compare)</w:t>
      </w:r>
    </w:p>
    <w:p w:rsidR="00000000" w:rsidDel="00000000" w:rsidP="00000000" w:rsidRDefault="00000000" w:rsidRPr="00000000" w14:paraId="00000F76">
      <w:pPr>
        <w:numPr>
          <w:ilvl w:val="0"/>
          <w:numId w:val="91"/>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Loại: Button</w:t>
      </w:r>
    </w:p>
    <w:p w:rsidR="00000000" w:rsidDel="00000000" w:rsidP="00000000" w:rsidRDefault="00000000" w:rsidRPr="00000000" w14:paraId="00000F77">
      <w:pPr>
        <w:numPr>
          <w:ilvl w:val="0"/>
          <w:numId w:val="91"/>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Chức năng: Khi click vào sẽ hiện thị ra trang so sánh sản phẩm đã chọn</w:t>
      </w:r>
    </w:p>
    <w:p w:rsidR="00000000" w:rsidDel="00000000" w:rsidP="00000000" w:rsidRDefault="00000000" w:rsidRPr="00000000" w14:paraId="00000F78">
      <w:pPr>
        <w:numPr>
          <w:ilvl w:val="0"/>
          <w:numId w:val="91"/>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Quy tắc: Phải có hai sản phẩm để thực hiện so sánh</w:t>
      </w:r>
    </w:p>
    <w:p w:rsidR="00000000" w:rsidDel="00000000" w:rsidP="00000000" w:rsidRDefault="00000000" w:rsidRPr="00000000" w14:paraId="00000F79">
      <w:pPr>
        <w:numPr>
          <w:ilvl w:val="0"/>
          <w:numId w:val="94"/>
        </w:numPr>
        <w:spacing w:after="0" w:before="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Button xóa tất cả sản phẩm (Button Delete all)</w:t>
      </w:r>
    </w:p>
    <w:p w:rsidR="00000000" w:rsidDel="00000000" w:rsidP="00000000" w:rsidRDefault="00000000" w:rsidRPr="00000000" w14:paraId="00000F7A">
      <w:pPr>
        <w:numPr>
          <w:ilvl w:val="0"/>
          <w:numId w:val="88"/>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Loại: Button</w:t>
      </w:r>
    </w:p>
    <w:p w:rsidR="00000000" w:rsidDel="00000000" w:rsidP="00000000" w:rsidRDefault="00000000" w:rsidRPr="00000000" w14:paraId="00000F7B">
      <w:pPr>
        <w:numPr>
          <w:ilvl w:val="0"/>
          <w:numId w:val="88"/>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Chức năng: Khi click vào sẽ xóa tất cả sản phẩm đã thêm vào để so sánh</w:t>
      </w:r>
    </w:p>
    <w:p w:rsidR="00000000" w:rsidDel="00000000" w:rsidP="00000000" w:rsidRDefault="00000000" w:rsidRPr="00000000" w14:paraId="00000F7C">
      <w:pPr>
        <w:numPr>
          <w:ilvl w:val="0"/>
          <w:numId w:val="88"/>
        </w:numPr>
        <w:spacing w:after="24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Quy tắc: Phải có sản phẩm để thực hiện xóa</w:t>
      </w:r>
    </w:p>
    <w:p w:rsidR="00000000" w:rsidDel="00000000" w:rsidP="00000000" w:rsidRDefault="00000000" w:rsidRPr="00000000" w14:paraId="00000F7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73400"/>
            <wp:effectExtent b="0" l="0" r="0" t="0"/>
            <wp:docPr id="209" name="image66.png"/>
            <a:graphic>
              <a:graphicData uri="http://schemas.openxmlformats.org/drawingml/2006/picture">
                <pic:pic>
                  <pic:nvPicPr>
                    <pic:cNvPr id="0" name="image66.png"/>
                    <pic:cNvPicPr preferRelativeResize="0"/>
                  </pic:nvPicPr>
                  <pic:blipFill>
                    <a:blip r:embed="rId84"/>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F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16200"/>
            <wp:effectExtent b="0" l="0" r="0" t="0"/>
            <wp:docPr id="210" name="image63.png"/>
            <a:graphic>
              <a:graphicData uri="http://schemas.openxmlformats.org/drawingml/2006/picture">
                <pic:pic>
                  <pic:nvPicPr>
                    <pic:cNvPr id="0" name="image63.png"/>
                    <pic:cNvPicPr preferRelativeResize="0"/>
                  </pic:nvPicPr>
                  <pic:blipFill>
                    <a:blip r:embed="rId85"/>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F8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thêm sản phẩm so sánh</w:t>
      </w:r>
    </w:p>
    <w:p w:rsidR="00000000" w:rsidDel="00000000" w:rsidP="00000000" w:rsidRDefault="00000000" w:rsidRPr="00000000" w14:paraId="00000F81">
      <w:pPr>
        <w:spacing w:after="240" w:befor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Mô tả các trường và quy tắc xác thực dữ liệu</w:t>
      </w:r>
    </w:p>
    <w:p w:rsidR="00000000" w:rsidDel="00000000" w:rsidP="00000000" w:rsidRDefault="00000000" w:rsidRPr="00000000" w14:paraId="00000F82">
      <w:pPr>
        <w:numPr>
          <w:ilvl w:val="0"/>
          <w:numId w:val="98"/>
        </w:numPr>
        <w:spacing w:after="0" w:lineRule="auto"/>
        <w:ind w:left="720" w:hanging="360"/>
        <w:rPr>
          <w:rFonts w:ascii="Times New Roman" w:cs="Times New Roman" w:eastAsia="Times New Roman" w:hAnsi="Times New Roman"/>
          <w:sz w:val="26"/>
          <w:szCs w:val="26"/>
        </w:rPr>
      </w:pPr>
      <w:r w:rsidDel="00000000" w:rsidR="00000000" w:rsidRPr="00000000">
        <w:rPr>
          <w:rFonts w:ascii="Times" w:cs="Times" w:eastAsia="Times" w:hAnsi="Times"/>
          <w:sz w:val="28"/>
          <w:szCs w:val="28"/>
          <w:rtl w:val="0"/>
        </w:rPr>
        <w:t xml:space="preserve">Tìm kiếm sản phẩm (Search Product)</w:t>
      </w:r>
      <w:r w:rsidDel="00000000" w:rsidR="00000000" w:rsidRPr="00000000">
        <w:rPr>
          <w:rtl w:val="0"/>
        </w:rPr>
      </w:r>
    </w:p>
    <w:p w:rsidR="00000000" w:rsidDel="00000000" w:rsidP="00000000" w:rsidRDefault="00000000" w:rsidRPr="00000000" w14:paraId="00000F83">
      <w:pPr>
        <w:numPr>
          <w:ilvl w:val="0"/>
          <w:numId w:val="50"/>
        </w:numPr>
        <w:spacing w:after="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Loại: Input: text</w:t>
      </w:r>
    </w:p>
    <w:p w:rsidR="00000000" w:rsidDel="00000000" w:rsidP="00000000" w:rsidRDefault="00000000" w:rsidRPr="00000000" w14:paraId="00000F84">
      <w:pPr>
        <w:numPr>
          <w:ilvl w:val="0"/>
          <w:numId w:val="50"/>
        </w:numPr>
        <w:spacing w:after="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Chức năng: Cho phép người dùng nhập từ khóa để tìm sản phẩm</w:t>
      </w:r>
    </w:p>
    <w:p w:rsidR="00000000" w:rsidDel="00000000" w:rsidP="00000000" w:rsidRDefault="00000000" w:rsidRPr="00000000" w14:paraId="00000F85">
      <w:pPr>
        <w:numPr>
          <w:ilvl w:val="0"/>
          <w:numId w:val="50"/>
        </w:numPr>
        <w:spacing w:after="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Quy tắc: Nhập tên sản phẩm (nếu sai sản phẩm sẽ không hiển thị)</w:t>
      </w:r>
    </w:p>
    <w:p w:rsidR="00000000" w:rsidDel="00000000" w:rsidP="00000000" w:rsidRDefault="00000000" w:rsidRPr="00000000" w14:paraId="00000F86">
      <w:pPr>
        <w:numPr>
          <w:ilvl w:val="0"/>
          <w:numId w:val="98"/>
        </w:numPr>
        <w:spacing w:after="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Danh sách sản phẩm (Product list)</w:t>
      </w:r>
    </w:p>
    <w:p w:rsidR="00000000" w:rsidDel="00000000" w:rsidP="00000000" w:rsidRDefault="00000000" w:rsidRPr="00000000" w14:paraId="00000F87">
      <w:pPr>
        <w:numPr>
          <w:ilvl w:val="0"/>
          <w:numId w:val="50"/>
        </w:numPr>
        <w:spacing w:after="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Loại: display</w:t>
      </w:r>
    </w:p>
    <w:p w:rsidR="00000000" w:rsidDel="00000000" w:rsidP="00000000" w:rsidRDefault="00000000" w:rsidRPr="00000000" w14:paraId="00000F88">
      <w:pPr>
        <w:numPr>
          <w:ilvl w:val="0"/>
          <w:numId w:val="50"/>
        </w:numPr>
        <w:spacing w:after="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Chức năng: Hiển thị danh sách sản phẩm do người dùng tìm kiếm</w:t>
      </w:r>
    </w:p>
    <w:p w:rsidR="00000000" w:rsidDel="00000000" w:rsidP="00000000" w:rsidRDefault="00000000" w:rsidRPr="00000000" w14:paraId="00000F89">
      <w:pPr>
        <w:numPr>
          <w:ilvl w:val="0"/>
          <w:numId w:val="50"/>
        </w:numPr>
        <w:spacing w:after="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Quy tắc: Người dùng phải thực hiện tìm kiếm sản phẩm</w:t>
      </w:r>
    </w:p>
    <w:p w:rsidR="00000000" w:rsidDel="00000000" w:rsidP="00000000" w:rsidRDefault="00000000" w:rsidRPr="00000000" w14:paraId="00000F8A">
      <w:pPr>
        <w:numPr>
          <w:ilvl w:val="0"/>
          <w:numId w:val="98"/>
        </w:numPr>
        <w:spacing w:after="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Button add product (add product)</w:t>
      </w:r>
    </w:p>
    <w:p w:rsidR="00000000" w:rsidDel="00000000" w:rsidP="00000000" w:rsidRDefault="00000000" w:rsidRPr="00000000" w14:paraId="00000F8B">
      <w:pPr>
        <w:numPr>
          <w:ilvl w:val="0"/>
          <w:numId w:val="50"/>
        </w:numPr>
        <w:spacing w:after="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Loại: button</w:t>
      </w:r>
    </w:p>
    <w:p w:rsidR="00000000" w:rsidDel="00000000" w:rsidP="00000000" w:rsidRDefault="00000000" w:rsidRPr="00000000" w14:paraId="00000F8C">
      <w:pPr>
        <w:numPr>
          <w:ilvl w:val="0"/>
          <w:numId w:val="50"/>
        </w:numPr>
        <w:spacing w:after="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Chức năng: Thêm sản phẩm vào danh sách so sánh</w:t>
      </w:r>
    </w:p>
    <w:p w:rsidR="00000000" w:rsidDel="00000000" w:rsidP="00000000" w:rsidRDefault="00000000" w:rsidRPr="00000000" w14:paraId="00000F8D">
      <w:pPr>
        <w:numPr>
          <w:ilvl w:val="0"/>
          <w:numId w:val="50"/>
        </w:numPr>
        <w:spacing w:after="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Quy tắc: Phải là sản phẩm cùng loại</w:t>
      </w:r>
    </w:p>
    <w:p w:rsidR="00000000" w:rsidDel="00000000" w:rsidP="00000000" w:rsidRDefault="00000000" w:rsidRPr="00000000" w14:paraId="00000F8E">
      <w:pPr>
        <w:numPr>
          <w:ilvl w:val="0"/>
          <w:numId w:val="98"/>
        </w:numPr>
        <w:spacing w:after="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Hình ảnh sản phẩm (image product)</w:t>
      </w:r>
    </w:p>
    <w:p w:rsidR="00000000" w:rsidDel="00000000" w:rsidP="00000000" w:rsidRDefault="00000000" w:rsidRPr="00000000" w14:paraId="00000F8F">
      <w:pPr>
        <w:numPr>
          <w:ilvl w:val="0"/>
          <w:numId w:val="76"/>
        </w:numPr>
        <w:spacing w:after="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Loại: image</w:t>
      </w:r>
    </w:p>
    <w:p w:rsidR="00000000" w:rsidDel="00000000" w:rsidP="00000000" w:rsidRDefault="00000000" w:rsidRPr="00000000" w14:paraId="00000F90">
      <w:pPr>
        <w:numPr>
          <w:ilvl w:val="0"/>
          <w:numId w:val="76"/>
        </w:numPr>
        <w:spacing w:after="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Chức năng: Hiển thị hình ảnh sản phẩm được thêm vào danh sách  so sánh</w:t>
      </w:r>
    </w:p>
    <w:p w:rsidR="00000000" w:rsidDel="00000000" w:rsidP="00000000" w:rsidRDefault="00000000" w:rsidRPr="00000000" w14:paraId="00000F91">
      <w:pPr>
        <w:numPr>
          <w:ilvl w:val="0"/>
          <w:numId w:val="76"/>
        </w:numPr>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Quy tắc: Phải thêm thành công sản phẩm cần so sánh</w:t>
      </w:r>
    </w:p>
    <w:p w:rsidR="00000000" w:rsidDel="00000000" w:rsidP="00000000" w:rsidRDefault="00000000" w:rsidRPr="00000000" w14:paraId="00000F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60700"/>
            <wp:effectExtent b="0" l="0" r="0" t="0"/>
            <wp:docPr id="211" name="image65.png"/>
            <a:graphic>
              <a:graphicData uri="http://schemas.openxmlformats.org/drawingml/2006/picture">
                <pic:pic>
                  <pic:nvPicPr>
                    <pic:cNvPr id="0" name="image65.png"/>
                    <pic:cNvPicPr preferRelativeResize="0"/>
                  </pic:nvPicPr>
                  <pic:blipFill>
                    <a:blip r:embed="rId86"/>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F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90800"/>
            <wp:effectExtent b="0" l="0" r="0" t="0"/>
            <wp:docPr id="201" name="image61.png"/>
            <a:graphic>
              <a:graphicData uri="http://schemas.openxmlformats.org/drawingml/2006/picture">
                <pic:pic>
                  <pic:nvPicPr>
                    <pic:cNvPr id="0" name="image61.png"/>
                    <pic:cNvPicPr preferRelativeResize="0"/>
                  </pic:nvPicPr>
                  <pic:blipFill>
                    <a:blip r:embed="rId87"/>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F9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sau khi thêm sản phẩm so sánh thành công và chọn Compare</w:t>
      </w:r>
    </w:p>
    <w:p w:rsidR="00000000" w:rsidDel="00000000" w:rsidP="00000000" w:rsidRDefault="00000000" w:rsidRPr="00000000" w14:paraId="00000F95">
      <w:pPr>
        <w:spacing w:after="240" w:befor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Mô tả các trường và quy tắc xác thực dữ liệu</w:t>
      </w:r>
    </w:p>
    <w:p w:rsidR="00000000" w:rsidDel="00000000" w:rsidP="00000000" w:rsidRDefault="00000000" w:rsidRPr="00000000" w14:paraId="00000F96">
      <w:pPr>
        <w:numPr>
          <w:ilvl w:val="0"/>
          <w:numId w:val="81"/>
        </w:numPr>
        <w:spacing w:after="0" w:befor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Image sản phẩm (image product)</w:t>
      </w:r>
    </w:p>
    <w:p w:rsidR="00000000" w:rsidDel="00000000" w:rsidP="00000000" w:rsidRDefault="00000000" w:rsidRPr="00000000" w14:paraId="00000F97">
      <w:pPr>
        <w:numPr>
          <w:ilvl w:val="0"/>
          <w:numId w:val="71"/>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Loại: image</w:t>
      </w:r>
    </w:p>
    <w:p w:rsidR="00000000" w:rsidDel="00000000" w:rsidP="00000000" w:rsidRDefault="00000000" w:rsidRPr="00000000" w14:paraId="00000F98">
      <w:pPr>
        <w:numPr>
          <w:ilvl w:val="0"/>
          <w:numId w:val="71"/>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Chức năng: Hiển thị hình ảnh các sản phẩm so sánh</w:t>
      </w:r>
    </w:p>
    <w:p w:rsidR="00000000" w:rsidDel="00000000" w:rsidP="00000000" w:rsidRDefault="00000000" w:rsidRPr="00000000" w14:paraId="00000F99">
      <w:pPr>
        <w:numPr>
          <w:ilvl w:val="0"/>
          <w:numId w:val="71"/>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Quy tắc: Phải có đủ hai sản phẩm so sánh  (không có sẽ thông báo “Vui lòng chọn sản phẩm so sánh”)</w:t>
      </w:r>
    </w:p>
    <w:p w:rsidR="00000000" w:rsidDel="00000000" w:rsidP="00000000" w:rsidRDefault="00000000" w:rsidRPr="00000000" w14:paraId="00000F9A">
      <w:pPr>
        <w:numPr>
          <w:ilvl w:val="0"/>
          <w:numId w:val="81"/>
        </w:numPr>
        <w:spacing w:after="0" w:before="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Thông tin chi tiết sản phẩm (Comparison table)</w:t>
      </w:r>
    </w:p>
    <w:p w:rsidR="00000000" w:rsidDel="00000000" w:rsidP="00000000" w:rsidRDefault="00000000" w:rsidRPr="00000000" w14:paraId="00000F9B">
      <w:pPr>
        <w:numPr>
          <w:ilvl w:val="0"/>
          <w:numId w:val="106"/>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Loại: product specifications</w:t>
      </w:r>
    </w:p>
    <w:p w:rsidR="00000000" w:rsidDel="00000000" w:rsidP="00000000" w:rsidRDefault="00000000" w:rsidRPr="00000000" w14:paraId="00000F9C">
      <w:pPr>
        <w:numPr>
          <w:ilvl w:val="0"/>
          <w:numId w:val="106"/>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Chức năng: Hiển thị thông tin sản phẩm so sánh gồm (tên, mô tả, giá của sản phẩm)</w:t>
      </w:r>
    </w:p>
    <w:p w:rsidR="00000000" w:rsidDel="00000000" w:rsidP="00000000" w:rsidRDefault="00000000" w:rsidRPr="00000000" w14:paraId="00000F9D">
      <w:pPr>
        <w:numPr>
          <w:ilvl w:val="0"/>
          <w:numId w:val="106"/>
        </w:numPr>
        <w:spacing w:after="24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Quy tắc:  Phải có đủ hai sản phẩm so sánh (không có sẽ thông báo “Vui lòng chọn sản phẩm so sánh”)</w:t>
      </w:r>
    </w:p>
    <w:p w:rsidR="00000000" w:rsidDel="00000000" w:rsidP="00000000" w:rsidRDefault="00000000" w:rsidRPr="00000000" w14:paraId="00000F9E">
      <w:pPr>
        <w:spacing w:after="240" w:befor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Quy Trình Hoạt Động của so sánh sản phẩm</w:t>
      </w:r>
    </w:p>
    <w:p w:rsidR="00000000" w:rsidDel="00000000" w:rsidP="00000000" w:rsidRDefault="00000000" w:rsidRPr="00000000" w14:paraId="00000F9F">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Đầu vào:</w:t>
      </w:r>
    </w:p>
    <w:p w:rsidR="00000000" w:rsidDel="00000000" w:rsidP="00000000" w:rsidRDefault="00000000" w:rsidRPr="00000000" w14:paraId="00000FA0">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Người dùng thực hiện các thao tác để so sánh sản phẩm như sau:</w:t>
      </w:r>
    </w:p>
    <w:p w:rsidR="00000000" w:rsidDel="00000000" w:rsidP="00000000" w:rsidRDefault="00000000" w:rsidRPr="00000000" w14:paraId="00000FA1">
      <w:pPr>
        <w:numPr>
          <w:ilvl w:val="0"/>
          <w:numId w:val="60"/>
        </w:numPr>
        <w:spacing w:after="0" w:before="24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Button thêm sản phẩm (add product)</w:t>
      </w:r>
    </w:p>
    <w:p w:rsidR="00000000" w:rsidDel="00000000" w:rsidP="00000000" w:rsidRDefault="00000000" w:rsidRPr="00000000" w14:paraId="00000FA2">
      <w:pPr>
        <w:numPr>
          <w:ilvl w:val="0"/>
          <w:numId w:val="97"/>
        </w:numPr>
        <w:spacing w:after="0" w:before="0" w:lineRule="auto"/>
        <w:ind w:left="144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Chức năng: Chọn sản phẩm cần so sánh</w:t>
      </w:r>
    </w:p>
    <w:p w:rsidR="00000000" w:rsidDel="00000000" w:rsidP="00000000" w:rsidRDefault="00000000" w:rsidRPr="00000000" w14:paraId="00000FA3">
      <w:pPr>
        <w:numPr>
          <w:ilvl w:val="0"/>
          <w:numId w:val="97"/>
        </w:numPr>
        <w:spacing w:after="0" w:before="0" w:lineRule="auto"/>
        <w:ind w:left="144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Quy tắt: </w:t>
      </w:r>
      <w:r w:rsidDel="00000000" w:rsidR="00000000" w:rsidRPr="00000000">
        <w:rPr>
          <w:rFonts w:ascii="Times" w:cs="Times" w:eastAsia="Times" w:hAnsi="Times"/>
          <w:sz w:val="28"/>
          <w:szCs w:val="28"/>
          <w:rtl w:val="0"/>
        </w:rPr>
        <w:t xml:space="preserve">Phải là sản phẩm cùng loại</w:t>
      </w:r>
      <w:r w:rsidDel="00000000" w:rsidR="00000000" w:rsidRPr="00000000">
        <w:rPr>
          <w:rtl w:val="0"/>
        </w:rPr>
      </w:r>
    </w:p>
    <w:p w:rsidR="00000000" w:rsidDel="00000000" w:rsidP="00000000" w:rsidRDefault="00000000" w:rsidRPr="00000000" w14:paraId="00000FA4">
      <w:pPr>
        <w:numPr>
          <w:ilvl w:val="0"/>
          <w:numId w:val="60"/>
        </w:numPr>
        <w:spacing w:after="0" w:lineRule="auto"/>
        <w:ind w:left="720" w:hanging="360"/>
        <w:rPr>
          <w:rFonts w:ascii="Times New Roman" w:cs="Times New Roman" w:eastAsia="Times New Roman" w:hAnsi="Times New Roman"/>
          <w:sz w:val="26"/>
          <w:szCs w:val="26"/>
        </w:rPr>
      </w:pPr>
      <w:r w:rsidDel="00000000" w:rsidR="00000000" w:rsidRPr="00000000">
        <w:rPr>
          <w:rFonts w:ascii="Times" w:cs="Times" w:eastAsia="Times" w:hAnsi="Times"/>
          <w:sz w:val="28"/>
          <w:szCs w:val="28"/>
          <w:rtl w:val="0"/>
        </w:rPr>
        <w:t xml:space="preserve">Tìm kiếm sản phẩm (Search Product)</w:t>
      </w:r>
      <w:r w:rsidDel="00000000" w:rsidR="00000000" w:rsidRPr="00000000">
        <w:rPr>
          <w:rtl w:val="0"/>
        </w:rPr>
      </w:r>
    </w:p>
    <w:p w:rsidR="00000000" w:rsidDel="00000000" w:rsidP="00000000" w:rsidRDefault="00000000" w:rsidRPr="00000000" w14:paraId="00000FA5">
      <w:pPr>
        <w:numPr>
          <w:ilvl w:val="0"/>
          <w:numId w:val="56"/>
        </w:numPr>
        <w:spacing w:after="0" w:before="0" w:lineRule="auto"/>
        <w:ind w:left="144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Chức năng: Nhập từ khóa để tìm sản phẩm so sánh</w:t>
      </w:r>
    </w:p>
    <w:p w:rsidR="00000000" w:rsidDel="00000000" w:rsidP="00000000" w:rsidRDefault="00000000" w:rsidRPr="00000000" w14:paraId="00000FA6">
      <w:pPr>
        <w:numPr>
          <w:ilvl w:val="0"/>
          <w:numId w:val="56"/>
        </w:numPr>
        <w:spacing w:after="0" w:before="0" w:lineRule="auto"/>
        <w:ind w:left="144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Quy tắt:</w:t>
      </w:r>
    </w:p>
    <w:p w:rsidR="00000000" w:rsidDel="00000000" w:rsidP="00000000" w:rsidRDefault="00000000" w:rsidRPr="00000000" w14:paraId="00000FA7">
      <w:pPr>
        <w:numPr>
          <w:ilvl w:val="0"/>
          <w:numId w:val="44"/>
        </w:numPr>
        <w:spacing w:after="0" w:before="0" w:lineRule="auto"/>
        <w:ind w:left="2880" w:hanging="360"/>
        <w:rPr>
          <w:rFonts w:ascii="Times" w:cs="Times" w:eastAsia="Times" w:hAnsi="Times"/>
          <w:sz w:val="28"/>
          <w:szCs w:val="28"/>
          <w:u w:val="none"/>
        </w:rPr>
      </w:pPr>
      <w:r w:rsidDel="00000000" w:rsidR="00000000" w:rsidRPr="00000000">
        <w:rPr>
          <w:rFonts w:ascii="Times" w:cs="Times" w:eastAsia="Times" w:hAnsi="Times"/>
          <w:sz w:val="28"/>
          <w:szCs w:val="28"/>
          <w:rtl w:val="0"/>
        </w:rPr>
        <w:t xml:space="preserve">Nhập id, tên của sản phẩm </w:t>
      </w:r>
      <w:r w:rsidDel="00000000" w:rsidR="00000000" w:rsidRPr="00000000">
        <w:rPr>
          <w:rtl w:val="0"/>
        </w:rPr>
      </w:r>
    </w:p>
    <w:p w:rsidR="00000000" w:rsidDel="00000000" w:rsidP="00000000" w:rsidRDefault="00000000" w:rsidRPr="00000000" w14:paraId="00000FA8">
      <w:pPr>
        <w:numPr>
          <w:ilvl w:val="0"/>
          <w:numId w:val="44"/>
        </w:numPr>
        <w:spacing w:after="0" w:before="0" w:lineRule="auto"/>
        <w:ind w:left="2880" w:hanging="360"/>
        <w:rPr>
          <w:rFonts w:ascii="Times" w:cs="Times" w:eastAsia="Times" w:hAnsi="Times"/>
          <w:sz w:val="28"/>
          <w:szCs w:val="28"/>
          <w:u w:val="none"/>
        </w:rPr>
      </w:pPr>
      <w:r w:rsidDel="00000000" w:rsidR="00000000" w:rsidRPr="00000000">
        <w:rPr>
          <w:rFonts w:ascii="Times" w:cs="Times" w:eastAsia="Times" w:hAnsi="Times"/>
          <w:sz w:val="28"/>
          <w:szCs w:val="28"/>
          <w:rtl w:val="0"/>
        </w:rPr>
        <w:t xml:space="preserve">Nếu sai sẽ hiển thị “Không tìm thấy sản phẩm”</w:t>
      </w:r>
      <w:r w:rsidDel="00000000" w:rsidR="00000000" w:rsidRPr="00000000">
        <w:rPr>
          <w:rtl w:val="0"/>
        </w:rPr>
      </w:r>
    </w:p>
    <w:p w:rsidR="00000000" w:rsidDel="00000000" w:rsidP="00000000" w:rsidRDefault="00000000" w:rsidRPr="00000000" w14:paraId="00000FA9">
      <w:pPr>
        <w:numPr>
          <w:ilvl w:val="0"/>
          <w:numId w:val="60"/>
        </w:numPr>
        <w:spacing w:after="0" w:before="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Hiển thị thông tin sản phẩm so sánh (Comparison table)</w:t>
      </w:r>
    </w:p>
    <w:p w:rsidR="00000000" w:rsidDel="00000000" w:rsidP="00000000" w:rsidRDefault="00000000" w:rsidRPr="00000000" w14:paraId="00000FAA">
      <w:pPr>
        <w:numPr>
          <w:ilvl w:val="0"/>
          <w:numId w:val="78"/>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Chức năng: Hiển thị thông tin sản phẩm so sánh gồm (tên, mô tả sản phẩm, giá và số lượng sản phẩm)</w:t>
      </w:r>
    </w:p>
    <w:p w:rsidR="00000000" w:rsidDel="00000000" w:rsidP="00000000" w:rsidRDefault="00000000" w:rsidRPr="00000000" w14:paraId="00000FAB">
      <w:pPr>
        <w:numPr>
          <w:ilvl w:val="0"/>
          <w:numId w:val="78"/>
        </w:numPr>
        <w:spacing w:after="24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Quy tắc:  Phải có đủ hai sản phẩm so sánh  (không có sẽ thông báo “Vui lòng chọn sản phẩm so sánh”)</w:t>
      </w:r>
    </w:p>
    <w:p w:rsidR="00000000" w:rsidDel="00000000" w:rsidP="00000000" w:rsidRDefault="00000000" w:rsidRPr="00000000" w14:paraId="00000FAC">
      <w:pPr>
        <w:spacing w:after="240" w:befor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Thực hiện:</w:t>
      </w:r>
    </w:p>
    <w:p w:rsidR="00000000" w:rsidDel="00000000" w:rsidP="00000000" w:rsidRDefault="00000000" w:rsidRPr="00000000" w14:paraId="00000FAD">
      <w:pPr>
        <w:spacing w:after="240" w:befor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Sau khi thực hiện các thao tác trên: hệ thống sẽ lấy dữ liệu gồm tên, chất liệu, giá , thương hiệu, đánh giá của các sản phẩm so sánh để hiển thị cho người dùng xem </w:t>
      </w:r>
    </w:p>
    <w:p w:rsidR="00000000" w:rsidDel="00000000" w:rsidP="00000000" w:rsidRDefault="00000000" w:rsidRPr="00000000" w14:paraId="00000FAE">
      <w:pPr>
        <w:pStyle w:val="Heading3"/>
        <w:rPr>
          <w:rFonts w:ascii="Times New Roman" w:cs="Times New Roman" w:eastAsia="Times New Roman" w:hAnsi="Times New Roman"/>
          <w:color w:val="000000"/>
          <w:sz w:val="26"/>
          <w:szCs w:val="26"/>
        </w:rPr>
      </w:pPr>
      <w:bookmarkStart w:colFirst="0" w:colLast="0" w:name="_heading=h.1mrcu09" w:id="49"/>
      <w:bookmarkEnd w:id="49"/>
      <w:r w:rsidDel="00000000" w:rsidR="00000000" w:rsidRPr="00000000">
        <w:rPr>
          <w:rFonts w:ascii="Times New Roman" w:cs="Times New Roman" w:eastAsia="Times New Roman" w:hAnsi="Times New Roman"/>
          <w:color w:val="000000"/>
          <w:sz w:val="26"/>
          <w:szCs w:val="26"/>
          <w:rtl w:val="0"/>
        </w:rPr>
        <w:t xml:space="preserve">5.23 Danh sách khách hàng mua nhiều nhất</w:t>
      </w:r>
    </w:p>
    <w:p w:rsidR="00000000" w:rsidDel="00000000" w:rsidP="00000000" w:rsidRDefault="00000000" w:rsidRPr="00000000" w14:paraId="00000FAF">
      <w:pPr>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26"/>
          <w:szCs w:val="26"/>
          <w:rtl w:val="0"/>
        </w:rPr>
        <w:t xml:space="preserve">Mô tả chức năng:</w:t>
      </w:r>
      <w:r w:rsidDel="00000000" w:rsidR="00000000" w:rsidRPr="00000000">
        <w:rPr>
          <w:rtl w:val="0"/>
        </w:rPr>
      </w:r>
    </w:p>
    <w:p w:rsidR="00000000" w:rsidDel="00000000" w:rsidP="00000000" w:rsidRDefault="00000000" w:rsidRPr="00000000" w14:paraId="00000FB0">
      <w:pPr>
        <w:numPr>
          <w:ilvl w:val="0"/>
          <w:numId w:val="4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"Danh sách khách hàng mua nhiều nhất" được sử dụng trong các hệ thống quản lý bán hàng hoặc thương mại điện tử để thống kê và xếp hạng khách hàng dựa trên số lượng sản phẩm đã mua hoặc tổng giá trị giao dịch.</w:t>
      </w:r>
    </w:p>
    <w:p w:rsidR="00000000" w:rsidDel="00000000" w:rsidP="00000000" w:rsidRDefault="00000000" w:rsidRPr="00000000" w14:paraId="00000FB1">
      <w:pPr>
        <w:rPr/>
      </w:pPr>
      <w:r w:rsidDel="00000000" w:rsidR="00000000" w:rsidRPr="00000000">
        <w:rPr>
          <w:rFonts w:ascii="Times New Roman" w:cs="Times New Roman" w:eastAsia="Times New Roman" w:hAnsi="Times New Roman"/>
          <w:b w:val="1"/>
          <w:sz w:val="26"/>
          <w:szCs w:val="26"/>
          <w:rtl w:val="0"/>
        </w:rPr>
        <w:t xml:space="preserve">Mô tả giao diện và dữ liệu:</w:t>
      </w:r>
      <w:r w:rsidDel="00000000" w:rsidR="00000000" w:rsidRPr="00000000">
        <w:rPr>
          <w:rtl w:val="0"/>
        </w:rPr>
      </w:r>
    </w:p>
    <w:p w:rsidR="00000000" w:rsidDel="00000000" w:rsidP="00000000" w:rsidRDefault="00000000" w:rsidRPr="00000000" w14:paraId="00000F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54400"/>
            <wp:effectExtent b="0" l="0" r="0" t="0"/>
            <wp:docPr id="202" name="image70.png"/>
            <a:graphic>
              <a:graphicData uri="http://schemas.openxmlformats.org/drawingml/2006/picture">
                <pic:pic>
                  <pic:nvPicPr>
                    <pic:cNvPr id="0" name="image70.png"/>
                    <pic:cNvPicPr preferRelativeResize="0"/>
                  </pic:nvPicPr>
                  <pic:blipFill>
                    <a:blip r:embed="rId88"/>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F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03500"/>
            <wp:effectExtent b="0" l="0" r="0" t="0"/>
            <wp:docPr id="203" name="image111.png"/>
            <a:graphic>
              <a:graphicData uri="http://schemas.openxmlformats.org/drawingml/2006/picture">
                <pic:pic>
                  <pic:nvPicPr>
                    <pic:cNvPr id="0" name="image111.png"/>
                    <pic:cNvPicPr preferRelativeResize="0"/>
                  </pic:nvPicPr>
                  <pic:blipFill>
                    <a:blip r:embed="rId8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FB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danh sách khách hàng mua nhiều</w:t>
      </w:r>
    </w:p>
    <w:p w:rsidR="00000000" w:rsidDel="00000000" w:rsidP="00000000" w:rsidRDefault="00000000" w:rsidRPr="00000000" w14:paraId="00000FB5">
      <w:pPr>
        <w:numPr>
          <w:ilvl w:val="0"/>
          <w:numId w:val="10"/>
        </w:numPr>
        <w:spacing w:after="0" w:before="240" w:lineRule="auto"/>
        <w:ind w:left="720" w:hanging="36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Bảng hiển thị danh sách khách hàng</w:t>
      </w:r>
    </w:p>
    <w:p w:rsidR="00000000" w:rsidDel="00000000" w:rsidP="00000000" w:rsidRDefault="00000000" w:rsidRPr="00000000" w14:paraId="00000FB6">
      <w:pPr>
        <w:numPr>
          <w:ilvl w:val="0"/>
          <w:numId w:val="37"/>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Mã khách hàng: hiển thị id của tài khoản khách hàng</w:t>
      </w:r>
    </w:p>
    <w:p w:rsidR="00000000" w:rsidDel="00000000" w:rsidP="00000000" w:rsidRDefault="00000000" w:rsidRPr="00000000" w14:paraId="00000FB7">
      <w:pPr>
        <w:numPr>
          <w:ilvl w:val="0"/>
          <w:numId w:val="37"/>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Tên khách hàng: hiển thị tên của tài khoản khách hàng</w:t>
      </w:r>
    </w:p>
    <w:p w:rsidR="00000000" w:rsidDel="00000000" w:rsidP="00000000" w:rsidRDefault="00000000" w:rsidRPr="00000000" w14:paraId="00000FB8">
      <w:pPr>
        <w:numPr>
          <w:ilvl w:val="0"/>
          <w:numId w:val="37"/>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Số lượng đơn hàng: hiển tổng số lượng đơn hàng đã đặt của tài khoản khách hàng</w:t>
      </w:r>
    </w:p>
    <w:p w:rsidR="00000000" w:rsidDel="00000000" w:rsidP="00000000" w:rsidRDefault="00000000" w:rsidRPr="00000000" w14:paraId="00000FB9">
      <w:pPr>
        <w:numPr>
          <w:ilvl w:val="0"/>
          <w:numId w:val="37"/>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Tổng giá trị: hiển thị tổng giá trị tất cả đơn hàng của tài khoản khách hàng  ("VND")</w:t>
      </w:r>
    </w:p>
    <w:p w:rsidR="00000000" w:rsidDel="00000000" w:rsidP="00000000" w:rsidRDefault="00000000" w:rsidRPr="00000000" w14:paraId="00000FBA">
      <w:pPr>
        <w:numPr>
          <w:ilvl w:val="0"/>
          <w:numId w:val="37"/>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Sản phẩm mua nhiều: hiển thị tên của sản phẩm mà tài khoản đó mua nhiều nhất</w:t>
      </w:r>
    </w:p>
    <w:p w:rsidR="00000000" w:rsidDel="00000000" w:rsidP="00000000" w:rsidRDefault="00000000" w:rsidRPr="00000000" w14:paraId="00000FBB">
      <w:pPr>
        <w:numPr>
          <w:ilvl w:val="0"/>
          <w:numId w:val="37"/>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Button “Xem tất cả đơn hàng” : Để mở ra bảng xem tất cả đơn hàng của tài khoản đó</w:t>
      </w:r>
    </w:p>
    <w:p w:rsidR="00000000" w:rsidDel="00000000" w:rsidP="00000000" w:rsidRDefault="00000000" w:rsidRPr="00000000" w14:paraId="00000FBC">
      <w:pPr>
        <w:numPr>
          <w:ilvl w:val="0"/>
          <w:numId w:val="10"/>
        </w:numPr>
        <w:spacing w:after="0" w:before="0" w:lineRule="auto"/>
        <w:ind w:left="720" w:hanging="36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Button dropdown lọc danh sách khách hàng</w:t>
      </w:r>
    </w:p>
    <w:p w:rsidR="00000000" w:rsidDel="00000000" w:rsidP="00000000" w:rsidRDefault="00000000" w:rsidRPr="00000000" w14:paraId="00000FBD">
      <w:pPr>
        <w:numPr>
          <w:ilvl w:val="0"/>
          <w:numId w:val="1"/>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Button “Theo số lượng đơn hàng”: Nhấn vào sẽ hiển thị danh sách  khách hàng theo số lượng lớn nhất đến nhỏ nhất</w:t>
      </w:r>
    </w:p>
    <w:p w:rsidR="00000000" w:rsidDel="00000000" w:rsidP="00000000" w:rsidRDefault="00000000" w:rsidRPr="00000000" w14:paraId="00000FBE">
      <w:pPr>
        <w:numPr>
          <w:ilvl w:val="0"/>
          <w:numId w:val="1"/>
        </w:numPr>
        <w:spacing w:after="24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Button “Theo giá trị đơn hàng”: nhấn vào sẽ hiển thị danh sách khách hàng có tổng giá trị đơn hàng từ lớn nhất đến thấp nhất</w:t>
      </w:r>
    </w:p>
    <w:p w:rsidR="00000000" w:rsidDel="00000000" w:rsidP="00000000" w:rsidRDefault="00000000" w:rsidRPr="00000000" w14:paraId="00000FBF">
      <w:pPr>
        <w:spacing w:after="240" w:before="240" w:lineRule="auto"/>
        <w:ind w:left="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FC0">
      <w:pPr>
        <w:spacing w:after="240" w:befor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    3. Bảng danh sách đơn hàng của từng tài khoản khách hàng</w:t>
      </w:r>
    </w:p>
    <w:p w:rsidR="00000000" w:rsidDel="00000000" w:rsidP="00000000" w:rsidRDefault="00000000" w:rsidRPr="00000000" w14:paraId="00000FC1">
      <w:pPr>
        <w:numPr>
          <w:ilvl w:val="0"/>
          <w:numId w:val="30"/>
        </w:numPr>
        <w:spacing w:after="240" w:before="240" w:lineRule="auto"/>
        <w:ind w:left="144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Hiển thị chi tiết từng đơn hàng của tài khoản khách hàng</w:t>
      </w:r>
    </w:p>
    <w:p w:rsidR="00000000" w:rsidDel="00000000" w:rsidP="00000000" w:rsidRDefault="00000000" w:rsidRPr="00000000" w14:paraId="00000FC2">
      <w:pPr>
        <w:spacing w:after="240" w:before="240" w:lineRule="auto"/>
        <w:ind w:left="0" w:firstLine="0"/>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731200" cy="3378200"/>
            <wp:effectExtent b="0" l="0" r="0" t="0"/>
            <wp:docPr id="188" name="image41.png"/>
            <a:graphic>
              <a:graphicData uri="http://schemas.openxmlformats.org/drawingml/2006/picture">
                <pic:pic>
                  <pic:nvPicPr>
                    <pic:cNvPr id="0" name="image41.png"/>
                    <pic:cNvPicPr preferRelativeResize="0"/>
                  </pic:nvPicPr>
                  <pic:blipFill>
                    <a:blip r:embed="rId90"/>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FC3">
      <w:pPr>
        <w:spacing w:after="240" w:before="240" w:lineRule="auto"/>
        <w:ind w:left="0" w:firstLine="0"/>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731200" cy="1422400"/>
            <wp:effectExtent b="0" l="0" r="0" t="0"/>
            <wp:docPr id="190" name="image47.png"/>
            <a:graphic>
              <a:graphicData uri="http://schemas.openxmlformats.org/drawingml/2006/picture">
                <pic:pic>
                  <pic:nvPicPr>
                    <pic:cNvPr id="0" name="image47.png"/>
                    <pic:cNvPicPr preferRelativeResize="0"/>
                  </pic:nvPicPr>
                  <pic:blipFill>
                    <a:blip r:embed="rId91"/>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FC4">
      <w:pPr>
        <w:numPr>
          <w:ilvl w:val="0"/>
          <w:numId w:val="35"/>
        </w:numPr>
        <w:spacing w:after="0" w:before="24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Mã đơn hàng: hiển thị mã đơn hàng của tài khoản khách hàng</w:t>
      </w:r>
    </w:p>
    <w:p w:rsidR="00000000" w:rsidDel="00000000" w:rsidP="00000000" w:rsidRDefault="00000000" w:rsidRPr="00000000" w14:paraId="00000FC5">
      <w:pPr>
        <w:numPr>
          <w:ilvl w:val="0"/>
          <w:numId w:val="35"/>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Số lượng sản phẩm: tổng số lượng sản phẩm của đơn hàng</w:t>
      </w:r>
    </w:p>
    <w:p w:rsidR="00000000" w:rsidDel="00000000" w:rsidP="00000000" w:rsidRDefault="00000000" w:rsidRPr="00000000" w14:paraId="00000FC6">
      <w:pPr>
        <w:numPr>
          <w:ilvl w:val="0"/>
          <w:numId w:val="35"/>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Tổng tiền: hiển thị tổng giá trị tất cả đơn hàng</w:t>
      </w:r>
    </w:p>
    <w:p w:rsidR="00000000" w:rsidDel="00000000" w:rsidP="00000000" w:rsidRDefault="00000000" w:rsidRPr="00000000" w14:paraId="00000FC7">
      <w:pPr>
        <w:numPr>
          <w:ilvl w:val="0"/>
          <w:numId w:val="35"/>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Địa chỉ: hiển thị địa chỉ giao hàng của đơn hàng</w:t>
      </w:r>
    </w:p>
    <w:p w:rsidR="00000000" w:rsidDel="00000000" w:rsidP="00000000" w:rsidRDefault="00000000" w:rsidRPr="00000000" w14:paraId="00000FC8">
      <w:pPr>
        <w:numPr>
          <w:ilvl w:val="0"/>
          <w:numId w:val="35"/>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Hình thức thanh toán: hiển thị hình thức thanh toán của đơn hàng</w:t>
      </w:r>
    </w:p>
    <w:p w:rsidR="00000000" w:rsidDel="00000000" w:rsidP="00000000" w:rsidRDefault="00000000" w:rsidRPr="00000000" w14:paraId="00000FC9">
      <w:pPr>
        <w:numPr>
          <w:ilvl w:val="0"/>
          <w:numId w:val="35"/>
        </w:numPr>
        <w:spacing w:after="24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Trang thái: hiển thị trạng thái của đơn hàng</w:t>
      </w:r>
    </w:p>
    <w:p w:rsidR="00000000" w:rsidDel="00000000" w:rsidP="00000000" w:rsidRDefault="00000000" w:rsidRPr="00000000" w14:paraId="00000FCA">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w:cs="Times" w:eastAsia="Times" w:hAnsi="Times"/>
          <w:sz w:val="28"/>
          <w:szCs w:val="28"/>
          <w:rtl w:val="0"/>
        </w:rPr>
        <w:t xml:space="preserve"> </w:t>
      </w:r>
      <w:r w:rsidDel="00000000" w:rsidR="00000000" w:rsidRPr="00000000">
        <w:rPr>
          <w:rFonts w:ascii="Times New Roman" w:cs="Times New Roman" w:eastAsia="Times New Roman" w:hAnsi="Times New Roman"/>
          <w:b w:val="1"/>
          <w:sz w:val="26"/>
          <w:szCs w:val="26"/>
          <w:rtl w:val="0"/>
        </w:rPr>
        <w:t xml:space="preserve">Quy trình hoạt động: </w:t>
      </w:r>
    </w:p>
    <w:p w:rsidR="00000000" w:rsidDel="00000000" w:rsidP="00000000" w:rsidRDefault="00000000" w:rsidRPr="00000000" w14:paraId="00000FCB">
      <w:pPr>
        <w:numPr>
          <w:ilvl w:val="0"/>
          <w:numId w:val="2"/>
        </w:numPr>
        <w:spacing w:after="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Lọc danh sách khách hàng: </w:t>
      </w:r>
      <w:r w:rsidDel="00000000" w:rsidR="00000000" w:rsidRPr="00000000">
        <w:rPr>
          <w:rFonts w:ascii="Times New Roman" w:cs="Times New Roman" w:eastAsia="Times New Roman" w:hAnsi="Times New Roman"/>
          <w:sz w:val="26"/>
          <w:szCs w:val="26"/>
          <w:rtl w:val="0"/>
        </w:rPr>
        <w:t xml:space="preserve">Nhấn vào button dropdown để chọn lọc danh sách khách hàng gồm "theo số lượng đơn hàng" và "theo giá trị đơn hàng”.</w:t>
      </w:r>
      <w:r w:rsidDel="00000000" w:rsidR="00000000" w:rsidRPr="00000000">
        <w:rPr>
          <w:rtl w:val="0"/>
        </w:rPr>
      </w:r>
    </w:p>
    <w:p w:rsidR="00000000" w:rsidDel="00000000" w:rsidP="00000000" w:rsidRDefault="00000000" w:rsidRPr="00000000" w14:paraId="00000FCC">
      <w:pPr>
        <w:numPr>
          <w:ilvl w:val="0"/>
          <w:numId w:val="2"/>
        </w:numPr>
        <w:spacing w:after="240" w:before="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danh sách khách hàng:</w:t>
      </w:r>
      <w:r w:rsidDel="00000000" w:rsidR="00000000" w:rsidRPr="00000000">
        <w:rPr>
          <w:rFonts w:ascii="Times New Roman" w:cs="Times New Roman" w:eastAsia="Times New Roman" w:hAnsi="Times New Roman"/>
          <w:sz w:val="26"/>
          <w:szCs w:val="26"/>
          <w:rtl w:val="0"/>
        </w:rPr>
        <w:t xml:space="preserve"> Nhấn vào button xem tất cả đơn hàng để mở bảng hiển thị thông tin đơn hàng của user đó.</w:t>
      </w:r>
      <w:r w:rsidDel="00000000" w:rsidR="00000000" w:rsidRPr="00000000">
        <w:rPr>
          <w:rtl w:val="0"/>
        </w:rPr>
      </w:r>
    </w:p>
    <w:p w:rsidR="00000000" w:rsidDel="00000000" w:rsidP="00000000" w:rsidRDefault="00000000" w:rsidRPr="00000000" w14:paraId="00000FCD">
      <w:pPr>
        <w:pStyle w:val="Heading3"/>
        <w:rPr>
          <w:rFonts w:ascii="Times New Roman" w:cs="Times New Roman" w:eastAsia="Times New Roman" w:hAnsi="Times New Roman"/>
          <w:color w:val="000000"/>
          <w:sz w:val="26"/>
          <w:szCs w:val="26"/>
        </w:rPr>
      </w:pPr>
      <w:bookmarkStart w:colFirst="0" w:colLast="0" w:name="_heading=h.46r0co2" w:id="50"/>
      <w:bookmarkEnd w:id="50"/>
      <w:r w:rsidDel="00000000" w:rsidR="00000000" w:rsidRPr="00000000">
        <w:rPr>
          <w:rFonts w:ascii="Times New Roman" w:cs="Times New Roman" w:eastAsia="Times New Roman" w:hAnsi="Times New Roman"/>
          <w:color w:val="000000"/>
          <w:sz w:val="26"/>
          <w:szCs w:val="26"/>
          <w:rtl w:val="0"/>
        </w:rPr>
        <w:t xml:space="preserve">5.24 Chat box support online</w:t>
      </w:r>
    </w:p>
    <w:p w:rsidR="00000000" w:rsidDel="00000000" w:rsidP="00000000" w:rsidRDefault="00000000" w:rsidRPr="00000000" w14:paraId="00000FCE">
      <w:pPr>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26"/>
          <w:szCs w:val="26"/>
          <w:rtl w:val="0"/>
        </w:rPr>
        <w:t xml:space="preserve">Mô tả chức năng:</w:t>
      </w:r>
      <w:r w:rsidDel="00000000" w:rsidR="00000000" w:rsidRPr="00000000">
        <w:rPr>
          <w:rtl w:val="0"/>
        </w:rPr>
      </w:r>
    </w:p>
    <w:p w:rsidR="00000000" w:rsidDel="00000000" w:rsidP="00000000" w:rsidRDefault="00000000" w:rsidRPr="00000000" w14:paraId="00000FCF">
      <w:pPr>
        <w:numPr>
          <w:ilvl w:val="0"/>
          <w:numId w:val="4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d0d0d"/>
          <w:sz w:val="26"/>
          <w:szCs w:val="26"/>
          <w:highlight w:val="white"/>
          <w:rtl w:val="0"/>
        </w:rPr>
        <w:t xml:space="preserve">Chức năng Chatbox Support là một tính năng hỗ trợ trực tuyến, cho phép khách hàng kết nối trực tiếp với bộ phận chăm sóc khách hàng để được giải đáp thắc mắc, tư vấn sản phẩm, hoặc hỗ trợ kỹ thuật.</w:t>
      </w:r>
      <w:r w:rsidDel="00000000" w:rsidR="00000000" w:rsidRPr="00000000">
        <w:rPr>
          <w:rtl w:val="0"/>
        </w:rPr>
      </w:r>
    </w:p>
    <w:p w:rsidR="00000000" w:rsidDel="00000000" w:rsidP="00000000" w:rsidRDefault="00000000" w:rsidRPr="00000000" w14:paraId="00000FD0">
      <w:pPr>
        <w:rPr/>
      </w:pPr>
      <w:r w:rsidDel="00000000" w:rsidR="00000000" w:rsidRPr="00000000">
        <w:rPr>
          <w:rtl w:val="0"/>
        </w:rPr>
      </w:r>
    </w:p>
    <w:p w:rsidR="00000000" w:rsidDel="00000000" w:rsidP="00000000" w:rsidRDefault="00000000" w:rsidRPr="00000000" w14:paraId="00000F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48000"/>
            <wp:effectExtent b="0" l="0" r="0" t="0"/>
            <wp:docPr id="192" name="image51.png"/>
            <a:graphic>
              <a:graphicData uri="http://schemas.openxmlformats.org/drawingml/2006/picture">
                <pic:pic>
                  <pic:nvPicPr>
                    <pic:cNvPr id="0" name="image51.png"/>
                    <pic:cNvPicPr preferRelativeResize="0"/>
                  </pic:nvPicPr>
                  <pic:blipFill>
                    <a:blip r:embed="rId9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F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90800"/>
            <wp:effectExtent b="0" l="0" r="0" t="0"/>
            <wp:docPr id="194" name="image72.png"/>
            <a:graphic>
              <a:graphicData uri="http://schemas.openxmlformats.org/drawingml/2006/picture">
                <pic:pic>
                  <pic:nvPicPr>
                    <pic:cNvPr id="0" name="image72.png"/>
                    <pic:cNvPicPr preferRelativeResize="0"/>
                  </pic:nvPicPr>
                  <pic:blipFill>
                    <a:blip r:embed="rId93"/>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FD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hiển thị chat box</w:t>
      </w:r>
    </w:p>
    <w:p w:rsidR="00000000" w:rsidDel="00000000" w:rsidP="00000000" w:rsidRDefault="00000000" w:rsidRPr="00000000" w14:paraId="00000FD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35300"/>
            <wp:effectExtent b="0" l="0" r="0" t="0"/>
            <wp:docPr id="196" name="image54.png"/>
            <a:graphic>
              <a:graphicData uri="http://schemas.openxmlformats.org/drawingml/2006/picture">
                <pic:pic>
                  <pic:nvPicPr>
                    <pic:cNvPr id="0" name="image54.png"/>
                    <pic:cNvPicPr preferRelativeResize="0"/>
                  </pic:nvPicPr>
                  <pic:blipFill>
                    <a:blip r:embed="rId94"/>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F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03500"/>
            <wp:effectExtent b="0" l="0" r="0" t="0"/>
            <wp:docPr id="197" name="image64.png"/>
            <a:graphic>
              <a:graphicData uri="http://schemas.openxmlformats.org/drawingml/2006/picture">
                <pic:pic>
                  <pic:nvPicPr>
                    <pic:cNvPr id="0" name="image64.png"/>
                    <pic:cNvPicPr preferRelativeResize="0"/>
                  </pic:nvPicPr>
                  <pic:blipFill>
                    <a:blip r:embed="rId9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FD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chatbox online</w:t>
      </w:r>
    </w:p>
    <w:p w:rsidR="00000000" w:rsidDel="00000000" w:rsidP="00000000" w:rsidRDefault="00000000" w:rsidRPr="00000000" w14:paraId="00000F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390900"/>
            <wp:effectExtent b="0" l="0" r="0" t="0"/>
            <wp:docPr id="199" name="image57.png"/>
            <a:graphic>
              <a:graphicData uri="http://schemas.openxmlformats.org/drawingml/2006/picture">
                <pic:pic>
                  <pic:nvPicPr>
                    <pic:cNvPr id="0" name="image57.png"/>
                    <pic:cNvPicPr preferRelativeResize="0"/>
                  </pic:nvPicPr>
                  <pic:blipFill>
                    <a:blip r:embed="rId96"/>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FD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78100"/>
            <wp:effectExtent b="0" l="0" r="0" t="0"/>
            <wp:docPr id="182" name="image37.png"/>
            <a:graphic>
              <a:graphicData uri="http://schemas.openxmlformats.org/drawingml/2006/picture">
                <pic:pic>
                  <pic:nvPicPr>
                    <pic:cNvPr id="0" name="image37.png"/>
                    <pic:cNvPicPr preferRelativeResize="0"/>
                  </pic:nvPicPr>
                  <pic:blipFill>
                    <a:blip r:embed="rId97"/>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FD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chatbox online</w:t>
      </w:r>
    </w:p>
    <w:p w:rsidR="00000000" w:rsidDel="00000000" w:rsidP="00000000" w:rsidRDefault="00000000" w:rsidRPr="00000000" w14:paraId="00000FDB">
      <w:pPr>
        <w:spacing w:after="240" w:befor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Mô tả các trường và quy tắc xác thực dữ liệu</w:t>
      </w:r>
    </w:p>
    <w:p w:rsidR="00000000" w:rsidDel="00000000" w:rsidP="00000000" w:rsidRDefault="00000000" w:rsidRPr="00000000" w14:paraId="00000FDC">
      <w:pPr>
        <w:numPr>
          <w:ilvl w:val="0"/>
          <w:numId w:val="62"/>
        </w:numPr>
        <w:spacing w:after="0" w:befor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Button mở khung chat hỗ trợ (Button Chat support)</w:t>
      </w:r>
    </w:p>
    <w:p w:rsidR="00000000" w:rsidDel="00000000" w:rsidP="00000000" w:rsidRDefault="00000000" w:rsidRPr="00000000" w14:paraId="00000FDD">
      <w:pPr>
        <w:numPr>
          <w:ilvl w:val="0"/>
          <w:numId w:val="70"/>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Loại: Button</w:t>
      </w:r>
    </w:p>
    <w:p w:rsidR="00000000" w:rsidDel="00000000" w:rsidP="00000000" w:rsidRDefault="00000000" w:rsidRPr="00000000" w14:paraId="00000FDE">
      <w:pPr>
        <w:numPr>
          <w:ilvl w:val="0"/>
          <w:numId w:val="70"/>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Chức năng: Người dùng click vào để mở khung chat hỗ trợ online</w:t>
      </w:r>
    </w:p>
    <w:p w:rsidR="00000000" w:rsidDel="00000000" w:rsidP="00000000" w:rsidRDefault="00000000" w:rsidRPr="00000000" w14:paraId="00000FDF">
      <w:pPr>
        <w:numPr>
          <w:ilvl w:val="0"/>
          <w:numId w:val="70"/>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Quy tắc: Phải đăng nhập tài khoản</w:t>
      </w:r>
    </w:p>
    <w:p w:rsidR="00000000" w:rsidDel="00000000" w:rsidP="00000000" w:rsidRDefault="00000000" w:rsidRPr="00000000" w14:paraId="00000FE0">
      <w:pPr>
        <w:numPr>
          <w:ilvl w:val="0"/>
          <w:numId w:val="62"/>
        </w:numPr>
        <w:spacing w:after="0" w:before="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Tin nhắn tự động (Chat box online)</w:t>
      </w:r>
    </w:p>
    <w:p w:rsidR="00000000" w:rsidDel="00000000" w:rsidP="00000000" w:rsidRDefault="00000000" w:rsidRPr="00000000" w14:paraId="00000FE1">
      <w:pPr>
        <w:numPr>
          <w:ilvl w:val="0"/>
          <w:numId w:val="72"/>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Loại: chatbot</w:t>
      </w:r>
    </w:p>
    <w:p w:rsidR="00000000" w:rsidDel="00000000" w:rsidP="00000000" w:rsidRDefault="00000000" w:rsidRPr="00000000" w14:paraId="00000FE2">
      <w:pPr>
        <w:numPr>
          <w:ilvl w:val="0"/>
          <w:numId w:val="72"/>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Chức năng: Tự động đặt câu hỏi cho người dùng nhập thông tin để thu thập dữ liệu</w:t>
      </w:r>
    </w:p>
    <w:p w:rsidR="00000000" w:rsidDel="00000000" w:rsidP="00000000" w:rsidRDefault="00000000" w:rsidRPr="00000000" w14:paraId="00000FE3">
      <w:pPr>
        <w:numPr>
          <w:ilvl w:val="0"/>
          <w:numId w:val="72"/>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Quy tắc: Người dùng phải nhập một đoạn tin nhắn</w:t>
      </w:r>
    </w:p>
    <w:p w:rsidR="00000000" w:rsidDel="00000000" w:rsidP="00000000" w:rsidRDefault="00000000" w:rsidRPr="00000000" w14:paraId="00000FE4">
      <w:pPr>
        <w:numPr>
          <w:ilvl w:val="0"/>
          <w:numId w:val="83"/>
        </w:numPr>
        <w:spacing w:after="0" w:before="0" w:lineRule="auto"/>
        <w:ind w:left="216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Ở câu hỏi “Tên của bạn là gì” :</w:t>
      </w:r>
      <w:r w:rsidDel="00000000" w:rsidR="00000000" w:rsidRPr="00000000">
        <w:rPr>
          <w:rFonts w:ascii="Times" w:cs="Times" w:eastAsia="Times" w:hAnsi="Times"/>
          <w:sz w:val="26"/>
          <w:szCs w:val="26"/>
          <w:rtl w:val="0"/>
        </w:rPr>
        <w:t xml:space="preserve">Chỉ chứa các ký tự chữ cái (A-Z, a-z),</w:t>
      </w:r>
      <w:r w:rsidDel="00000000" w:rsidR="00000000" w:rsidRPr="00000000">
        <w:rPr>
          <w:rtl w:val="0"/>
        </w:rPr>
      </w:r>
    </w:p>
    <w:p w:rsidR="00000000" w:rsidDel="00000000" w:rsidP="00000000" w:rsidRDefault="00000000" w:rsidRPr="00000000" w14:paraId="00000FE5">
      <w:pPr>
        <w:numPr>
          <w:ilvl w:val="0"/>
          <w:numId w:val="83"/>
        </w:numPr>
        <w:spacing w:after="0" w:before="0" w:lineRule="auto"/>
        <w:ind w:left="21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Ở câu hỏi “Số điện thoại của bạn là gì”: Chỉ chứa các chữ số (0-9) và phải đủ 11 số</w:t>
      </w:r>
    </w:p>
    <w:p w:rsidR="00000000" w:rsidDel="00000000" w:rsidP="00000000" w:rsidRDefault="00000000" w:rsidRPr="00000000" w14:paraId="00000FE6">
      <w:pPr>
        <w:numPr>
          <w:ilvl w:val="0"/>
          <w:numId w:val="62"/>
        </w:numPr>
        <w:spacing w:after="0" w:before="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Nhập nội dung hỗ trợ (Chat support)</w:t>
      </w:r>
    </w:p>
    <w:p w:rsidR="00000000" w:rsidDel="00000000" w:rsidP="00000000" w:rsidRDefault="00000000" w:rsidRPr="00000000" w14:paraId="00000FE7">
      <w:pPr>
        <w:numPr>
          <w:ilvl w:val="0"/>
          <w:numId w:val="65"/>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Loại: Input text</w:t>
      </w:r>
    </w:p>
    <w:p w:rsidR="00000000" w:rsidDel="00000000" w:rsidP="00000000" w:rsidRDefault="00000000" w:rsidRPr="00000000" w14:paraId="00000FE8">
      <w:pPr>
        <w:numPr>
          <w:ilvl w:val="0"/>
          <w:numId w:val="65"/>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Chức năng: Người dùng chọn và cung cấp thông tin để nhân viên dễ dàng hỗ trợ</w:t>
      </w:r>
    </w:p>
    <w:p w:rsidR="00000000" w:rsidDel="00000000" w:rsidP="00000000" w:rsidRDefault="00000000" w:rsidRPr="00000000" w14:paraId="00000FE9">
      <w:pPr>
        <w:numPr>
          <w:ilvl w:val="0"/>
          <w:numId w:val="65"/>
        </w:numPr>
        <w:spacing w:after="24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Quy tắc: Phải nhập đầy đủ họ tên, không chứa ký tự đặc biệt, số điện thoại gồm 11 chữ số</w:t>
      </w:r>
    </w:p>
    <w:p w:rsidR="00000000" w:rsidDel="00000000" w:rsidP="00000000" w:rsidRDefault="00000000" w:rsidRPr="00000000" w14:paraId="00000FEA">
      <w:pPr>
        <w:spacing w:after="240" w:before="24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731200" cy="2755900"/>
            <wp:effectExtent b="0" l="0" r="0" t="0"/>
            <wp:docPr id="184" name="image44.png"/>
            <a:graphic>
              <a:graphicData uri="http://schemas.openxmlformats.org/drawingml/2006/picture">
                <pic:pic>
                  <pic:nvPicPr>
                    <pic:cNvPr id="0" name="image44.png"/>
                    <pic:cNvPicPr preferRelativeResize="0"/>
                  </pic:nvPicPr>
                  <pic:blipFill>
                    <a:blip r:embed="rId98"/>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FEB">
      <w:pPr>
        <w:spacing w:after="240" w:before="240" w:lineRule="auto"/>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731200" cy="2540000"/>
            <wp:effectExtent b="0" l="0" r="0" t="0"/>
            <wp:docPr id="185" name="image48.png"/>
            <a:graphic>
              <a:graphicData uri="http://schemas.openxmlformats.org/drawingml/2006/picture">
                <pic:pic>
                  <pic:nvPicPr>
                    <pic:cNvPr id="0" name="image48.png"/>
                    <pic:cNvPicPr preferRelativeResize="0"/>
                  </pic:nvPicPr>
                  <pic:blipFill>
                    <a:blip r:embed="rId99"/>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FE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hiển thị danh sách khách hàng cần hỗ trợ </w:t>
      </w:r>
    </w:p>
    <w:p w:rsidR="00000000" w:rsidDel="00000000" w:rsidP="00000000" w:rsidRDefault="00000000" w:rsidRPr="00000000" w14:paraId="00000FED">
      <w:pPr>
        <w:spacing w:after="240" w:before="240" w:lineRule="auto"/>
        <w:rPr>
          <w:rFonts w:ascii="Times" w:cs="Times" w:eastAsia="Times" w:hAnsi="Times"/>
          <w:sz w:val="28"/>
          <w:szCs w:val="28"/>
        </w:rPr>
      </w:pPr>
      <w:r w:rsidDel="00000000" w:rsidR="00000000" w:rsidRPr="00000000">
        <w:rPr>
          <w:rFonts w:ascii="Times" w:cs="Times" w:eastAsia="Times" w:hAnsi="Times"/>
          <w:b w:val="1"/>
          <w:sz w:val="28"/>
          <w:szCs w:val="28"/>
          <w:rtl w:val="0"/>
        </w:rPr>
        <w:t xml:space="preserve">Mô tả các trường và quy tắc xác thực dữ liệu</w:t>
      </w:r>
      <w:r w:rsidDel="00000000" w:rsidR="00000000" w:rsidRPr="00000000">
        <w:rPr>
          <w:rtl w:val="0"/>
        </w:rPr>
      </w:r>
    </w:p>
    <w:p w:rsidR="00000000" w:rsidDel="00000000" w:rsidP="00000000" w:rsidRDefault="00000000" w:rsidRPr="00000000" w14:paraId="00000FEE">
      <w:pPr>
        <w:numPr>
          <w:ilvl w:val="0"/>
          <w:numId w:val="74"/>
        </w:numPr>
        <w:spacing w:after="0" w:befor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Tên khách hàng (Customer name)</w:t>
      </w:r>
    </w:p>
    <w:p w:rsidR="00000000" w:rsidDel="00000000" w:rsidP="00000000" w:rsidRDefault="00000000" w:rsidRPr="00000000" w14:paraId="00000FEF">
      <w:pPr>
        <w:numPr>
          <w:ilvl w:val="0"/>
          <w:numId w:val="96"/>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Loại: display</w:t>
      </w:r>
    </w:p>
    <w:p w:rsidR="00000000" w:rsidDel="00000000" w:rsidP="00000000" w:rsidRDefault="00000000" w:rsidRPr="00000000" w14:paraId="00000FF0">
      <w:pPr>
        <w:numPr>
          <w:ilvl w:val="0"/>
          <w:numId w:val="96"/>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Chức năng: Hiển thị tên khách hàng cần hỗ trợ</w:t>
      </w:r>
    </w:p>
    <w:p w:rsidR="00000000" w:rsidDel="00000000" w:rsidP="00000000" w:rsidRDefault="00000000" w:rsidRPr="00000000" w14:paraId="00000FF1">
      <w:pPr>
        <w:numPr>
          <w:ilvl w:val="0"/>
          <w:numId w:val="96"/>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Quy tắc: Người dùng phải nhập đủ thông tin </w:t>
      </w:r>
    </w:p>
    <w:p w:rsidR="00000000" w:rsidDel="00000000" w:rsidP="00000000" w:rsidRDefault="00000000" w:rsidRPr="00000000" w14:paraId="00000FF2">
      <w:pPr>
        <w:numPr>
          <w:ilvl w:val="0"/>
          <w:numId w:val="74"/>
        </w:numPr>
        <w:spacing w:after="0" w:before="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Số điện thoại khách hàng (Customer phone)</w:t>
      </w:r>
    </w:p>
    <w:p w:rsidR="00000000" w:rsidDel="00000000" w:rsidP="00000000" w:rsidRDefault="00000000" w:rsidRPr="00000000" w14:paraId="00000FF3">
      <w:pPr>
        <w:numPr>
          <w:ilvl w:val="0"/>
          <w:numId w:val="69"/>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Loại: display</w:t>
      </w:r>
    </w:p>
    <w:p w:rsidR="00000000" w:rsidDel="00000000" w:rsidP="00000000" w:rsidRDefault="00000000" w:rsidRPr="00000000" w14:paraId="00000FF4">
      <w:pPr>
        <w:numPr>
          <w:ilvl w:val="0"/>
          <w:numId w:val="69"/>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Chức năng: Hiển thị số điện thoại khách hàng cần hỗ trợ</w:t>
      </w:r>
    </w:p>
    <w:p w:rsidR="00000000" w:rsidDel="00000000" w:rsidP="00000000" w:rsidRDefault="00000000" w:rsidRPr="00000000" w14:paraId="00000FF5">
      <w:pPr>
        <w:numPr>
          <w:ilvl w:val="0"/>
          <w:numId w:val="69"/>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Quy tắc: Người dùng phải nhập đủ thông tin </w:t>
      </w:r>
    </w:p>
    <w:p w:rsidR="00000000" w:rsidDel="00000000" w:rsidP="00000000" w:rsidRDefault="00000000" w:rsidRPr="00000000" w14:paraId="00000FF6">
      <w:pPr>
        <w:numPr>
          <w:ilvl w:val="0"/>
          <w:numId w:val="74"/>
        </w:numPr>
        <w:spacing w:after="0" w:before="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Vấn đề hỗ trợ (problem)</w:t>
      </w:r>
    </w:p>
    <w:p w:rsidR="00000000" w:rsidDel="00000000" w:rsidP="00000000" w:rsidRDefault="00000000" w:rsidRPr="00000000" w14:paraId="00000FF7">
      <w:pPr>
        <w:numPr>
          <w:ilvl w:val="0"/>
          <w:numId w:val="75"/>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Loại: display</w:t>
      </w:r>
    </w:p>
    <w:p w:rsidR="00000000" w:rsidDel="00000000" w:rsidP="00000000" w:rsidRDefault="00000000" w:rsidRPr="00000000" w14:paraId="00000FF8">
      <w:pPr>
        <w:numPr>
          <w:ilvl w:val="0"/>
          <w:numId w:val="75"/>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Chức năng: Hiển thị vấn đề cần hỗ trợ</w:t>
      </w:r>
    </w:p>
    <w:p w:rsidR="00000000" w:rsidDel="00000000" w:rsidP="00000000" w:rsidRDefault="00000000" w:rsidRPr="00000000" w14:paraId="00000FF9">
      <w:pPr>
        <w:numPr>
          <w:ilvl w:val="0"/>
          <w:numId w:val="75"/>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Quy tắc: Người dùng phải nhập đủ thông tin </w:t>
      </w:r>
    </w:p>
    <w:p w:rsidR="00000000" w:rsidDel="00000000" w:rsidP="00000000" w:rsidRDefault="00000000" w:rsidRPr="00000000" w14:paraId="00000FFA">
      <w:pPr>
        <w:numPr>
          <w:ilvl w:val="0"/>
          <w:numId w:val="74"/>
        </w:numPr>
        <w:spacing w:after="0" w:before="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Xác nhận đã “chưa hỗ trợ” và “hỗ trợ” (Confirm support)</w:t>
      </w:r>
    </w:p>
    <w:p w:rsidR="00000000" w:rsidDel="00000000" w:rsidP="00000000" w:rsidRDefault="00000000" w:rsidRPr="00000000" w14:paraId="00000FFB">
      <w:pPr>
        <w:numPr>
          <w:ilvl w:val="0"/>
          <w:numId w:val="92"/>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Loại: dropdown</w:t>
      </w:r>
    </w:p>
    <w:p w:rsidR="00000000" w:rsidDel="00000000" w:rsidP="00000000" w:rsidRDefault="00000000" w:rsidRPr="00000000" w14:paraId="00000FFC">
      <w:pPr>
        <w:numPr>
          <w:ilvl w:val="0"/>
          <w:numId w:val="92"/>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Chức năng: Nhân viên xác nhận đã hỗ trợ khách hàng hay chưa</w:t>
      </w:r>
    </w:p>
    <w:p w:rsidR="00000000" w:rsidDel="00000000" w:rsidP="00000000" w:rsidRDefault="00000000" w:rsidRPr="00000000" w14:paraId="00000FFD">
      <w:pPr>
        <w:numPr>
          <w:ilvl w:val="0"/>
          <w:numId w:val="92"/>
        </w:numPr>
        <w:spacing w:after="24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Quy tắc: Người dùng phải nhập đủ thông tin </w:t>
      </w:r>
    </w:p>
    <w:p w:rsidR="00000000" w:rsidDel="00000000" w:rsidP="00000000" w:rsidRDefault="00000000" w:rsidRPr="00000000" w14:paraId="00000FFE">
      <w:pPr>
        <w:spacing w:after="240" w:before="240"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FFF">
      <w:pPr>
        <w:spacing w:after="240" w:before="240"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1000">
      <w:pPr>
        <w:spacing w:after="240" w:befor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Quy Trình Hoạt Động của chatbox online</w:t>
      </w:r>
    </w:p>
    <w:p w:rsidR="00000000" w:rsidDel="00000000" w:rsidP="00000000" w:rsidRDefault="00000000" w:rsidRPr="00000000" w14:paraId="00001001">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Đầu vào:</w:t>
      </w:r>
    </w:p>
    <w:p w:rsidR="00000000" w:rsidDel="00000000" w:rsidP="00000000" w:rsidRDefault="00000000" w:rsidRPr="00000000" w14:paraId="00001002">
      <w:pPr>
        <w:spacing w:after="240" w:befor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 Người dùng phải thực hiện thao tác như sau:</w:t>
      </w:r>
    </w:p>
    <w:p w:rsidR="00000000" w:rsidDel="00000000" w:rsidP="00000000" w:rsidRDefault="00000000" w:rsidRPr="00000000" w14:paraId="00001003">
      <w:pPr>
        <w:numPr>
          <w:ilvl w:val="0"/>
          <w:numId w:val="59"/>
        </w:numPr>
        <w:spacing w:after="0" w:befor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Button mở khung chat hỗ trợ (Button Chat support)</w:t>
      </w:r>
    </w:p>
    <w:p w:rsidR="00000000" w:rsidDel="00000000" w:rsidP="00000000" w:rsidRDefault="00000000" w:rsidRPr="00000000" w14:paraId="00001004">
      <w:pPr>
        <w:numPr>
          <w:ilvl w:val="0"/>
          <w:numId w:val="70"/>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Loại: Button</w:t>
      </w:r>
    </w:p>
    <w:p w:rsidR="00000000" w:rsidDel="00000000" w:rsidP="00000000" w:rsidRDefault="00000000" w:rsidRPr="00000000" w14:paraId="00001005">
      <w:pPr>
        <w:numPr>
          <w:ilvl w:val="0"/>
          <w:numId w:val="70"/>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Chức năng: Người dùng click vào để mở khung chat hỗ trợ online</w:t>
      </w:r>
    </w:p>
    <w:p w:rsidR="00000000" w:rsidDel="00000000" w:rsidP="00000000" w:rsidRDefault="00000000" w:rsidRPr="00000000" w14:paraId="00001006">
      <w:pPr>
        <w:numPr>
          <w:ilvl w:val="0"/>
          <w:numId w:val="70"/>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Quy tắc: Phải đăng nhập tài khoản</w:t>
      </w:r>
    </w:p>
    <w:p w:rsidR="00000000" w:rsidDel="00000000" w:rsidP="00000000" w:rsidRDefault="00000000" w:rsidRPr="00000000" w14:paraId="00001007">
      <w:pPr>
        <w:numPr>
          <w:ilvl w:val="0"/>
          <w:numId w:val="59"/>
        </w:numPr>
        <w:spacing w:after="0" w:before="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Nhập nội dung hỗ trợ (Chat support)</w:t>
      </w:r>
    </w:p>
    <w:p w:rsidR="00000000" w:rsidDel="00000000" w:rsidP="00000000" w:rsidRDefault="00000000" w:rsidRPr="00000000" w14:paraId="00001008">
      <w:pPr>
        <w:numPr>
          <w:ilvl w:val="0"/>
          <w:numId w:val="65"/>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Loại: Input text</w:t>
      </w:r>
    </w:p>
    <w:p w:rsidR="00000000" w:rsidDel="00000000" w:rsidP="00000000" w:rsidRDefault="00000000" w:rsidRPr="00000000" w14:paraId="00001009">
      <w:pPr>
        <w:numPr>
          <w:ilvl w:val="0"/>
          <w:numId w:val="65"/>
        </w:numPr>
        <w:spacing w:after="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Chức năng: Người dùng chọn và cung cấp thông tin để nhân viên dễ dàng hỗ trợ</w:t>
      </w:r>
    </w:p>
    <w:p w:rsidR="00000000" w:rsidDel="00000000" w:rsidP="00000000" w:rsidRDefault="00000000" w:rsidRPr="00000000" w14:paraId="0000100A">
      <w:pPr>
        <w:numPr>
          <w:ilvl w:val="0"/>
          <w:numId w:val="65"/>
        </w:numPr>
        <w:spacing w:after="240" w:before="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Quy tắc: Phải nhập đầy đủ họ tên, không chứa ký tự đặc biệt, số điện thoại gồm 11 chữ số</w:t>
      </w:r>
    </w:p>
    <w:p w:rsidR="00000000" w:rsidDel="00000000" w:rsidP="00000000" w:rsidRDefault="00000000" w:rsidRPr="00000000" w14:paraId="0000100B">
      <w:pPr>
        <w:spacing w:after="240" w:befor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 Thực hiện:</w:t>
      </w:r>
    </w:p>
    <w:p w:rsidR="00000000" w:rsidDel="00000000" w:rsidP="00000000" w:rsidRDefault="00000000" w:rsidRPr="00000000" w14:paraId="0000100C">
      <w:pPr>
        <w:spacing w:after="240" w:befor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  Sau khi người dùng thực hiện các thao tác trên:</w:t>
      </w:r>
    </w:p>
    <w:p w:rsidR="00000000" w:rsidDel="00000000" w:rsidP="00000000" w:rsidRDefault="00000000" w:rsidRPr="00000000" w14:paraId="0000100D">
      <w:pPr>
        <w:numPr>
          <w:ilvl w:val="0"/>
          <w:numId w:val="67"/>
        </w:numPr>
        <w:spacing w:after="0" w:befor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Hệ thống sẽ lấy được dữ liệu gồm thông tin của khách hàng và vấn đề cần hỗ trợ sẽ hiển thị ở bảng danh sách cần hỗ trợ để nhân viên liên hệ và hỗ trợ khách hàng</w:t>
      </w:r>
    </w:p>
    <w:p w:rsidR="00000000" w:rsidDel="00000000" w:rsidP="00000000" w:rsidRDefault="00000000" w:rsidRPr="00000000" w14:paraId="0000100E">
      <w:pPr>
        <w:numPr>
          <w:ilvl w:val="0"/>
          <w:numId w:val="67"/>
        </w:numPr>
        <w:spacing w:after="240" w:before="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Sau khi hỗ trợ khách hàng thành công nhân viên sẽ chọn vào nút đã hỗ trợ để hoàn tất </w:t>
      </w:r>
    </w:p>
    <w:p w:rsidR="00000000" w:rsidDel="00000000" w:rsidP="00000000" w:rsidRDefault="00000000" w:rsidRPr="00000000" w14:paraId="0000100F">
      <w:pPr>
        <w:pStyle w:val="Heading3"/>
        <w:rPr>
          <w:rFonts w:ascii="Times New Roman" w:cs="Times New Roman" w:eastAsia="Times New Roman" w:hAnsi="Times New Roman"/>
          <w:color w:val="000000"/>
          <w:sz w:val="26"/>
          <w:szCs w:val="26"/>
        </w:rPr>
      </w:pPr>
      <w:bookmarkStart w:colFirst="0" w:colLast="0" w:name="_heading=h.2lwamvv" w:id="51"/>
      <w:bookmarkEnd w:id="51"/>
      <w:r w:rsidDel="00000000" w:rsidR="00000000" w:rsidRPr="00000000">
        <w:rPr>
          <w:rFonts w:ascii="Times New Roman" w:cs="Times New Roman" w:eastAsia="Times New Roman" w:hAnsi="Times New Roman"/>
          <w:color w:val="000000"/>
          <w:sz w:val="26"/>
          <w:szCs w:val="26"/>
          <w:rtl w:val="0"/>
        </w:rPr>
        <w:t xml:space="preserve">5.25 Đổi trả sản phẩm </w:t>
      </w:r>
    </w:p>
    <w:p w:rsidR="00000000" w:rsidDel="00000000" w:rsidP="00000000" w:rsidRDefault="00000000" w:rsidRPr="00000000" w14:paraId="00001010">
      <w:pPr>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26"/>
          <w:szCs w:val="26"/>
          <w:rtl w:val="0"/>
        </w:rPr>
        <w:t xml:space="preserve">Mô tả chức năng:</w:t>
      </w:r>
      <w:r w:rsidDel="00000000" w:rsidR="00000000" w:rsidRPr="00000000">
        <w:rPr>
          <w:rtl w:val="0"/>
        </w:rPr>
      </w:r>
    </w:p>
    <w:p w:rsidR="00000000" w:rsidDel="00000000" w:rsidP="00000000" w:rsidRDefault="00000000" w:rsidRPr="00000000" w14:paraId="00001011">
      <w:pPr>
        <w:numPr>
          <w:ilvl w:val="0"/>
          <w:numId w:val="4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“đổi trả sản phẩm” cho phép khách hàng hoặc nhân viên xử lý các yêu cầu hoàn trả sản phẩm đã mua, đảm bảo tính minh bạch và kiểm soát tốt quy trình hoàn trả.</w:t>
      </w:r>
    </w:p>
    <w:p w:rsidR="00000000" w:rsidDel="00000000" w:rsidP="00000000" w:rsidRDefault="00000000" w:rsidRPr="00000000" w14:paraId="00001012">
      <w:pPr>
        <w:rPr/>
      </w:pPr>
      <w:r w:rsidDel="00000000" w:rsidR="00000000" w:rsidRPr="00000000">
        <w:rPr>
          <w:rFonts w:ascii="Times New Roman" w:cs="Times New Roman" w:eastAsia="Times New Roman" w:hAnsi="Times New Roman"/>
          <w:b w:val="1"/>
          <w:sz w:val="26"/>
          <w:szCs w:val="26"/>
          <w:rtl w:val="0"/>
        </w:rPr>
        <w:t xml:space="preserve">Mô tả giao diện và dữ liệu:</w:t>
      </w:r>
      <w:r w:rsidDel="00000000" w:rsidR="00000000" w:rsidRPr="00000000">
        <w:rPr>
          <w:rtl w:val="0"/>
        </w:rPr>
      </w:r>
    </w:p>
    <w:p w:rsidR="00000000" w:rsidDel="00000000" w:rsidP="00000000" w:rsidRDefault="00000000" w:rsidRPr="00000000" w14:paraId="000010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0238" cy="4925533"/>
            <wp:effectExtent b="0" l="0" r="0" t="0"/>
            <wp:docPr id="186" name="image46.png"/>
            <a:graphic>
              <a:graphicData uri="http://schemas.openxmlformats.org/drawingml/2006/picture">
                <pic:pic>
                  <pic:nvPicPr>
                    <pic:cNvPr id="0" name="image46.png"/>
                    <pic:cNvPicPr preferRelativeResize="0"/>
                  </pic:nvPicPr>
                  <pic:blipFill>
                    <a:blip r:embed="rId100"/>
                    <a:srcRect b="0" l="0" r="0" t="0"/>
                    <a:stretch>
                      <a:fillRect/>
                    </a:stretch>
                  </pic:blipFill>
                  <pic:spPr>
                    <a:xfrm>
                      <a:off x="0" y="0"/>
                      <a:ext cx="5710238" cy="4925533"/>
                    </a:xfrm>
                    <a:prstGeom prst="rect"/>
                    <a:ln/>
                  </pic:spPr>
                </pic:pic>
              </a:graphicData>
            </a:graphic>
          </wp:inline>
        </w:drawing>
      </w:r>
      <w:r w:rsidDel="00000000" w:rsidR="00000000" w:rsidRPr="00000000">
        <w:rPr>
          <w:rtl w:val="0"/>
        </w:rPr>
      </w:r>
    </w:p>
    <w:p w:rsidR="00000000" w:rsidDel="00000000" w:rsidP="00000000" w:rsidRDefault="00000000" w:rsidRPr="00000000" w14:paraId="000010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029200"/>
            <wp:effectExtent b="0" l="0" r="0" t="0"/>
            <wp:docPr id="228" name="image89.png"/>
            <a:graphic>
              <a:graphicData uri="http://schemas.openxmlformats.org/drawingml/2006/picture">
                <pic:pic>
                  <pic:nvPicPr>
                    <pic:cNvPr id="0" name="image89.png"/>
                    <pic:cNvPicPr preferRelativeResize="0"/>
                  </pic:nvPicPr>
                  <pic:blipFill>
                    <a:blip r:embed="rId101"/>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10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       Hình ảnh form điền thông tin đổi trả</w:t>
      </w:r>
    </w:p>
    <w:p w:rsidR="00000000" w:rsidDel="00000000" w:rsidP="00000000" w:rsidRDefault="00000000" w:rsidRPr="00000000" w14:paraId="00001016">
      <w:pPr>
        <w:numPr>
          <w:ilvl w:val="0"/>
          <w:numId w:val="36"/>
        </w:numPr>
        <w:spacing w:after="0" w:before="240" w:lineRule="auto"/>
        <w:ind w:left="72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Chọn sản phẩm</w:t>
      </w:r>
    </w:p>
    <w:p w:rsidR="00000000" w:rsidDel="00000000" w:rsidP="00000000" w:rsidRDefault="00000000" w:rsidRPr="00000000" w14:paraId="00001017">
      <w:pPr>
        <w:numPr>
          <w:ilvl w:val="1"/>
          <w:numId w:val="36"/>
        </w:numPr>
        <w:spacing w:after="0" w:before="0" w:lineRule="auto"/>
        <w:ind w:left="144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Loại: </w:t>
      </w:r>
      <w:r w:rsidDel="00000000" w:rsidR="00000000" w:rsidRPr="00000000">
        <w:rPr>
          <w:rFonts w:ascii="Times" w:cs="Times" w:eastAsia="Times" w:hAnsi="Times"/>
          <w:sz w:val="26"/>
          <w:szCs w:val="26"/>
          <w:rtl w:val="0"/>
        </w:rPr>
        <w:t xml:space="preserve">Button</w:t>
      </w:r>
      <w:r w:rsidDel="00000000" w:rsidR="00000000" w:rsidRPr="00000000">
        <w:rPr>
          <w:rFonts w:ascii="Times" w:cs="Times" w:eastAsia="Times" w:hAnsi="Times"/>
          <w:b w:val="1"/>
          <w:sz w:val="26"/>
          <w:szCs w:val="26"/>
          <w:rtl w:val="0"/>
        </w:rPr>
        <w:t xml:space="preserve">, Kiểu: </w:t>
      </w:r>
      <w:r w:rsidDel="00000000" w:rsidR="00000000" w:rsidRPr="00000000">
        <w:rPr>
          <w:rFonts w:ascii="Times" w:cs="Times" w:eastAsia="Times" w:hAnsi="Times"/>
          <w:sz w:val="26"/>
          <w:szCs w:val="26"/>
          <w:rtl w:val="0"/>
        </w:rPr>
        <w:t xml:space="preserve">dropdown</w:t>
      </w:r>
      <w:r w:rsidDel="00000000" w:rsidR="00000000" w:rsidRPr="00000000">
        <w:rPr>
          <w:rtl w:val="0"/>
        </w:rPr>
      </w:r>
    </w:p>
    <w:p w:rsidR="00000000" w:rsidDel="00000000" w:rsidP="00000000" w:rsidRDefault="00000000" w:rsidRPr="00000000" w14:paraId="00001018">
      <w:pPr>
        <w:numPr>
          <w:ilvl w:val="1"/>
          <w:numId w:val="36"/>
        </w:numPr>
        <w:spacing w:after="0" w:before="0" w:lineRule="auto"/>
        <w:ind w:left="144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Quy tắc:</w:t>
      </w:r>
    </w:p>
    <w:p w:rsidR="00000000" w:rsidDel="00000000" w:rsidP="00000000" w:rsidRDefault="00000000" w:rsidRPr="00000000" w14:paraId="00001019">
      <w:pPr>
        <w:numPr>
          <w:ilvl w:val="2"/>
          <w:numId w:val="36"/>
        </w:numPr>
        <w:spacing w:after="0" w:before="0" w:lineRule="auto"/>
        <w:ind w:left="21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Bắt buộc chọn không được để trống</w:t>
      </w:r>
    </w:p>
    <w:p w:rsidR="00000000" w:rsidDel="00000000" w:rsidP="00000000" w:rsidRDefault="00000000" w:rsidRPr="00000000" w14:paraId="0000101A">
      <w:pPr>
        <w:numPr>
          <w:ilvl w:val="2"/>
          <w:numId w:val="36"/>
        </w:numPr>
        <w:spacing w:after="0" w:before="0" w:lineRule="auto"/>
        <w:ind w:left="21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Nếu không đúng yêu cầu sẽ thông báo “Vui lòng chọn một mục trong danh sách”</w:t>
      </w:r>
    </w:p>
    <w:p w:rsidR="00000000" w:rsidDel="00000000" w:rsidP="00000000" w:rsidRDefault="00000000" w:rsidRPr="00000000" w14:paraId="0000101B">
      <w:pPr>
        <w:numPr>
          <w:ilvl w:val="0"/>
          <w:numId w:val="36"/>
        </w:numPr>
        <w:spacing w:after="0" w:before="0" w:lineRule="auto"/>
        <w:ind w:left="72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Tình trạng sản phẩm</w:t>
      </w:r>
    </w:p>
    <w:p w:rsidR="00000000" w:rsidDel="00000000" w:rsidP="00000000" w:rsidRDefault="00000000" w:rsidRPr="00000000" w14:paraId="0000101C">
      <w:pPr>
        <w:numPr>
          <w:ilvl w:val="1"/>
          <w:numId w:val="36"/>
        </w:numPr>
        <w:spacing w:after="0" w:before="0" w:lineRule="auto"/>
        <w:ind w:left="144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Loại: </w:t>
      </w:r>
      <w:r w:rsidDel="00000000" w:rsidR="00000000" w:rsidRPr="00000000">
        <w:rPr>
          <w:rFonts w:ascii="Times" w:cs="Times" w:eastAsia="Times" w:hAnsi="Times"/>
          <w:sz w:val="26"/>
          <w:szCs w:val="26"/>
          <w:rtl w:val="0"/>
        </w:rPr>
        <w:t xml:space="preserve">Button</w:t>
      </w:r>
      <w:r w:rsidDel="00000000" w:rsidR="00000000" w:rsidRPr="00000000">
        <w:rPr>
          <w:rFonts w:ascii="Times" w:cs="Times" w:eastAsia="Times" w:hAnsi="Times"/>
          <w:b w:val="1"/>
          <w:sz w:val="26"/>
          <w:szCs w:val="26"/>
          <w:rtl w:val="0"/>
        </w:rPr>
        <w:t xml:space="preserve">, Kiểu: </w:t>
      </w:r>
      <w:r w:rsidDel="00000000" w:rsidR="00000000" w:rsidRPr="00000000">
        <w:rPr>
          <w:rFonts w:ascii="Times" w:cs="Times" w:eastAsia="Times" w:hAnsi="Times"/>
          <w:sz w:val="26"/>
          <w:szCs w:val="26"/>
          <w:rtl w:val="0"/>
        </w:rPr>
        <w:t xml:space="preserve">dropdown</w:t>
      </w:r>
      <w:r w:rsidDel="00000000" w:rsidR="00000000" w:rsidRPr="00000000">
        <w:rPr>
          <w:rtl w:val="0"/>
        </w:rPr>
      </w:r>
    </w:p>
    <w:p w:rsidR="00000000" w:rsidDel="00000000" w:rsidP="00000000" w:rsidRDefault="00000000" w:rsidRPr="00000000" w14:paraId="0000101D">
      <w:pPr>
        <w:numPr>
          <w:ilvl w:val="1"/>
          <w:numId w:val="36"/>
        </w:numPr>
        <w:spacing w:after="0" w:before="0" w:lineRule="auto"/>
        <w:ind w:left="144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Quy tắc:</w:t>
      </w:r>
    </w:p>
    <w:p w:rsidR="00000000" w:rsidDel="00000000" w:rsidP="00000000" w:rsidRDefault="00000000" w:rsidRPr="00000000" w14:paraId="0000101E">
      <w:pPr>
        <w:numPr>
          <w:ilvl w:val="2"/>
          <w:numId w:val="36"/>
        </w:numPr>
        <w:spacing w:after="0" w:before="0" w:lineRule="auto"/>
        <w:ind w:left="21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Bắt buộc chọn không được để trống</w:t>
      </w:r>
    </w:p>
    <w:p w:rsidR="00000000" w:rsidDel="00000000" w:rsidP="00000000" w:rsidRDefault="00000000" w:rsidRPr="00000000" w14:paraId="0000101F">
      <w:pPr>
        <w:numPr>
          <w:ilvl w:val="2"/>
          <w:numId w:val="36"/>
        </w:numPr>
        <w:spacing w:after="0" w:before="0" w:lineRule="auto"/>
        <w:ind w:left="21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Nếu không đúng yêu cầu sẽ thông báo “Vui lòng chọn một mục trong danh sách”</w:t>
      </w:r>
    </w:p>
    <w:p w:rsidR="00000000" w:rsidDel="00000000" w:rsidP="00000000" w:rsidRDefault="00000000" w:rsidRPr="00000000" w14:paraId="00001020">
      <w:pPr>
        <w:numPr>
          <w:ilvl w:val="2"/>
          <w:numId w:val="36"/>
        </w:numPr>
        <w:spacing w:after="0" w:before="0" w:lineRule="auto"/>
        <w:ind w:left="21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Có 3 loại tình trạng “Đã sử dụng”, “Chưa sử dụng”, “Còn nguyên mác”</w:t>
      </w:r>
    </w:p>
    <w:p w:rsidR="00000000" w:rsidDel="00000000" w:rsidP="00000000" w:rsidRDefault="00000000" w:rsidRPr="00000000" w14:paraId="00001021">
      <w:pPr>
        <w:numPr>
          <w:ilvl w:val="0"/>
          <w:numId w:val="36"/>
        </w:numPr>
        <w:spacing w:after="0" w:before="0" w:lineRule="auto"/>
        <w:ind w:left="72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Lý do đổi trả</w:t>
      </w:r>
    </w:p>
    <w:p w:rsidR="00000000" w:rsidDel="00000000" w:rsidP="00000000" w:rsidRDefault="00000000" w:rsidRPr="00000000" w14:paraId="00001022">
      <w:pPr>
        <w:numPr>
          <w:ilvl w:val="1"/>
          <w:numId w:val="36"/>
        </w:numPr>
        <w:spacing w:after="0" w:before="0" w:lineRule="auto"/>
        <w:ind w:left="144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Loại: </w:t>
      </w:r>
      <w:r w:rsidDel="00000000" w:rsidR="00000000" w:rsidRPr="00000000">
        <w:rPr>
          <w:rFonts w:ascii="Times" w:cs="Times" w:eastAsia="Times" w:hAnsi="Times"/>
          <w:sz w:val="26"/>
          <w:szCs w:val="26"/>
          <w:rtl w:val="0"/>
        </w:rPr>
        <w:t xml:space="preserve">Button</w:t>
      </w:r>
      <w:r w:rsidDel="00000000" w:rsidR="00000000" w:rsidRPr="00000000">
        <w:rPr>
          <w:rFonts w:ascii="Times" w:cs="Times" w:eastAsia="Times" w:hAnsi="Times"/>
          <w:b w:val="1"/>
          <w:sz w:val="26"/>
          <w:szCs w:val="26"/>
          <w:rtl w:val="0"/>
        </w:rPr>
        <w:t xml:space="preserve">, Kiểu: </w:t>
      </w:r>
      <w:r w:rsidDel="00000000" w:rsidR="00000000" w:rsidRPr="00000000">
        <w:rPr>
          <w:rFonts w:ascii="Times" w:cs="Times" w:eastAsia="Times" w:hAnsi="Times"/>
          <w:sz w:val="26"/>
          <w:szCs w:val="26"/>
          <w:rtl w:val="0"/>
        </w:rPr>
        <w:t xml:space="preserve">dropdown</w:t>
      </w:r>
      <w:r w:rsidDel="00000000" w:rsidR="00000000" w:rsidRPr="00000000">
        <w:rPr>
          <w:rtl w:val="0"/>
        </w:rPr>
      </w:r>
    </w:p>
    <w:p w:rsidR="00000000" w:rsidDel="00000000" w:rsidP="00000000" w:rsidRDefault="00000000" w:rsidRPr="00000000" w14:paraId="00001023">
      <w:pPr>
        <w:numPr>
          <w:ilvl w:val="1"/>
          <w:numId w:val="36"/>
        </w:numPr>
        <w:spacing w:after="0" w:before="0" w:lineRule="auto"/>
        <w:ind w:left="144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Quy tắc:</w:t>
      </w:r>
    </w:p>
    <w:p w:rsidR="00000000" w:rsidDel="00000000" w:rsidP="00000000" w:rsidRDefault="00000000" w:rsidRPr="00000000" w14:paraId="00001024">
      <w:pPr>
        <w:numPr>
          <w:ilvl w:val="2"/>
          <w:numId w:val="36"/>
        </w:numPr>
        <w:spacing w:after="0" w:before="0" w:lineRule="auto"/>
        <w:ind w:left="21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Bắt buộc chọn không được để trống</w:t>
      </w:r>
    </w:p>
    <w:p w:rsidR="00000000" w:rsidDel="00000000" w:rsidP="00000000" w:rsidRDefault="00000000" w:rsidRPr="00000000" w14:paraId="00001025">
      <w:pPr>
        <w:numPr>
          <w:ilvl w:val="2"/>
          <w:numId w:val="36"/>
        </w:numPr>
        <w:spacing w:after="0" w:before="0" w:lineRule="auto"/>
        <w:ind w:left="21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Nếu không đúng yêu cầu sẽ thông báo “Vui lòng chọn một mục trong danh sách”</w:t>
      </w:r>
    </w:p>
    <w:p w:rsidR="00000000" w:rsidDel="00000000" w:rsidP="00000000" w:rsidRDefault="00000000" w:rsidRPr="00000000" w14:paraId="00001026">
      <w:pPr>
        <w:numPr>
          <w:ilvl w:val="2"/>
          <w:numId w:val="36"/>
        </w:numPr>
        <w:spacing w:after="0" w:before="0" w:lineRule="auto"/>
        <w:ind w:left="21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Có 4 loại lý do “Sản phẩm bị lỗi”, “Sản phẩm không đúng mô tả ”, “Giao sai hàng”, "Khác"</w:t>
      </w:r>
    </w:p>
    <w:p w:rsidR="00000000" w:rsidDel="00000000" w:rsidP="00000000" w:rsidRDefault="00000000" w:rsidRPr="00000000" w14:paraId="00001027">
      <w:pPr>
        <w:numPr>
          <w:ilvl w:val="0"/>
          <w:numId w:val="36"/>
        </w:numPr>
        <w:spacing w:after="0" w:before="0" w:lineRule="auto"/>
        <w:ind w:left="72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Mô tả chi tiết đổi </w:t>
      </w:r>
    </w:p>
    <w:p w:rsidR="00000000" w:rsidDel="00000000" w:rsidP="00000000" w:rsidRDefault="00000000" w:rsidRPr="00000000" w14:paraId="00001028">
      <w:pPr>
        <w:numPr>
          <w:ilvl w:val="1"/>
          <w:numId w:val="36"/>
        </w:numPr>
        <w:spacing w:after="0" w:before="0" w:lineRule="auto"/>
        <w:ind w:left="144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Loại: </w:t>
      </w:r>
      <w:r w:rsidDel="00000000" w:rsidR="00000000" w:rsidRPr="00000000">
        <w:rPr>
          <w:rFonts w:ascii="Times" w:cs="Times" w:eastAsia="Times" w:hAnsi="Times"/>
          <w:sz w:val="26"/>
          <w:szCs w:val="26"/>
          <w:rtl w:val="0"/>
        </w:rPr>
        <w:t xml:space="preserve">Input</w:t>
      </w:r>
      <w:r w:rsidDel="00000000" w:rsidR="00000000" w:rsidRPr="00000000">
        <w:rPr>
          <w:rFonts w:ascii="Times" w:cs="Times" w:eastAsia="Times" w:hAnsi="Times"/>
          <w:b w:val="1"/>
          <w:sz w:val="26"/>
          <w:szCs w:val="26"/>
          <w:rtl w:val="0"/>
        </w:rPr>
        <w:t xml:space="preserve">, Kiểu: </w:t>
      </w:r>
      <w:r w:rsidDel="00000000" w:rsidR="00000000" w:rsidRPr="00000000">
        <w:rPr>
          <w:rFonts w:ascii="Times" w:cs="Times" w:eastAsia="Times" w:hAnsi="Times"/>
          <w:sz w:val="26"/>
          <w:szCs w:val="26"/>
          <w:rtl w:val="0"/>
        </w:rPr>
        <w:t xml:space="preserve">textarea</w:t>
      </w:r>
      <w:r w:rsidDel="00000000" w:rsidR="00000000" w:rsidRPr="00000000">
        <w:rPr>
          <w:rtl w:val="0"/>
        </w:rPr>
      </w:r>
    </w:p>
    <w:p w:rsidR="00000000" w:rsidDel="00000000" w:rsidP="00000000" w:rsidRDefault="00000000" w:rsidRPr="00000000" w14:paraId="00001029">
      <w:pPr>
        <w:numPr>
          <w:ilvl w:val="1"/>
          <w:numId w:val="36"/>
        </w:numPr>
        <w:spacing w:after="0" w:before="0" w:lineRule="auto"/>
        <w:ind w:left="144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Quy tắc:</w:t>
      </w:r>
    </w:p>
    <w:p w:rsidR="00000000" w:rsidDel="00000000" w:rsidP="00000000" w:rsidRDefault="00000000" w:rsidRPr="00000000" w14:paraId="0000102A">
      <w:pPr>
        <w:numPr>
          <w:ilvl w:val="2"/>
          <w:numId w:val="36"/>
        </w:numPr>
        <w:spacing w:after="0" w:before="0" w:lineRule="auto"/>
        <w:ind w:left="21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Bắt buộc chọn không được để trống</w:t>
      </w:r>
    </w:p>
    <w:p w:rsidR="00000000" w:rsidDel="00000000" w:rsidP="00000000" w:rsidRDefault="00000000" w:rsidRPr="00000000" w14:paraId="0000102B">
      <w:pPr>
        <w:numPr>
          <w:ilvl w:val="2"/>
          <w:numId w:val="36"/>
        </w:numPr>
        <w:spacing w:after="0" w:before="0" w:lineRule="auto"/>
        <w:ind w:left="21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Nếu không đúng yêu cầu sẽ thông báo “Vui lòng chọn điền vào trường này”</w:t>
      </w:r>
    </w:p>
    <w:p w:rsidR="00000000" w:rsidDel="00000000" w:rsidP="00000000" w:rsidRDefault="00000000" w:rsidRPr="00000000" w14:paraId="0000102C">
      <w:pPr>
        <w:numPr>
          <w:ilvl w:val="0"/>
          <w:numId w:val="36"/>
        </w:numPr>
        <w:spacing w:after="0" w:before="0" w:lineRule="auto"/>
        <w:ind w:left="72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Chọn hình ảnh</w:t>
      </w:r>
    </w:p>
    <w:p w:rsidR="00000000" w:rsidDel="00000000" w:rsidP="00000000" w:rsidRDefault="00000000" w:rsidRPr="00000000" w14:paraId="0000102D">
      <w:pPr>
        <w:numPr>
          <w:ilvl w:val="1"/>
          <w:numId w:val="36"/>
        </w:numPr>
        <w:spacing w:after="0" w:before="0" w:lineRule="auto"/>
        <w:ind w:left="144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Loại:</w:t>
      </w:r>
      <w:r w:rsidDel="00000000" w:rsidR="00000000" w:rsidRPr="00000000">
        <w:rPr>
          <w:rFonts w:ascii="Times" w:cs="Times" w:eastAsia="Times" w:hAnsi="Times"/>
          <w:sz w:val="26"/>
          <w:szCs w:val="26"/>
          <w:rtl w:val="0"/>
        </w:rPr>
        <w:t xml:space="preserve"> Image</w:t>
      </w:r>
      <w:r w:rsidDel="00000000" w:rsidR="00000000" w:rsidRPr="00000000">
        <w:rPr>
          <w:rtl w:val="0"/>
        </w:rPr>
      </w:r>
    </w:p>
    <w:p w:rsidR="00000000" w:rsidDel="00000000" w:rsidP="00000000" w:rsidRDefault="00000000" w:rsidRPr="00000000" w14:paraId="0000102E">
      <w:pPr>
        <w:numPr>
          <w:ilvl w:val="1"/>
          <w:numId w:val="36"/>
        </w:numPr>
        <w:spacing w:after="0" w:before="0" w:lineRule="auto"/>
        <w:ind w:left="144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Quy tắt </w:t>
      </w:r>
    </w:p>
    <w:p w:rsidR="00000000" w:rsidDel="00000000" w:rsidP="00000000" w:rsidRDefault="00000000" w:rsidRPr="00000000" w14:paraId="0000102F">
      <w:pPr>
        <w:numPr>
          <w:ilvl w:val="2"/>
          <w:numId w:val="36"/>
        </w:numPr>
        <w:spacing w:after="0" w:before="0" w:lineRule="auto"/>
        <w:ind w:left="21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Bắt buộc thêm hình ảnh không được để trống</w:t>
      </w:r>
    </w:p>
    <w:p w:rsidR="00000000" w:rsidDel="00000000" w:rsidP="00000000" w:rsidRDefault="00000000" w:rsidRPr="00000000" w14:paraId="00001030">
      <w:pPr>
        <w:numPr>
          <w:ilvl w:val="2"/>
          <w:numId w:val="36"/>
        </w:numPr>
        <w:spacing w:after="0" w:before="0" w:lineRule="auto"/>
        <w:ind w:left="21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Nếu không đúng yêu cầu sẽ thông báo “Vui lòng chọn một tệp”</w:t>
      </w:r>
    </w:p>
    <w:p w:rsidR="00000000" w:rsidDel="00000000" w:rsidP="00000000" w:rsidRDefault="00000000" w:rsidRPr="00000000" w14:paraId="00001031">
      <w:pPr>
        <w:numPr>
          <w:ilvl w:val="2"/>
          <w:numId w:val="36"/>
        </w:numPr>
        <w:spacing w:after="0" w:before="0" w:lineRule="auto"/>
        <w:ind w:left="21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Hình ảnh sẽ được lấy từ trên thiết bị của người dùng</w:t>
      </w:r>
    </w:p>
    <w:p w:rsidR="00000000" w:rsidDel="00000000" w:rsidP="00000000" w:rsidRDefault="00000000" w:rsidRPr="00000000" w14:paraId="00001032">
      <w:pPr>
        <w:numPr>
          <w:ilvl w:val="0"/>
          <w:numId w:val="36"/>
        </w:numPr>
        <w:spacing w:after="0" w:before="0" w:lineRule="auto"/>
        <w:ind w:left="72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Chọn ngân hàng</w:t>
      </w:r>
    </w:p>
    <w:p w:rsidR="00000000" w:rsidDel="00000000" w:rsidP="00000000" w:rsidRDefault="00000000" w:rsidRPr="00000000" w14:paraId="00001033">
      <w:pPr>
        <w:numPr>
          <w:ilvl w:val="1"/>
          <w:numId w:val="36"/>
        </w:numPr>
        <w:spacing w:after="0" w:before="0" w:lineRule="auto"/>
        <w:ind w:left="144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Loại: </w:t>
      </w:r>
      <w:r w:rsidDel="00000000" w:rsidR="00000000" w:rsidRPr="00000000">
        <w:rPr>
          <w:rFonts w:ascii="Times" w:cs="Times" w:eastAsia="Times" w:hAnsi="Times"/>
          <w:sz w:val="26"/>
          <w:szCs w:val="26"/>
          <w:rtl w:val="0"/>
        </w:rPr>
        <w:t xml:space="preserve">Button</w:t>
      </w:r>
      <w:r w:rsidDel="00000000" w:rsidR="00000000" w:rsidRPr="00000000">
        <w:rPr>
          <w:rFonts w:ascii="Times" w:cs="Times" w:eastAsia="Times" w:hAnsi="Times"/>
          <w:b w:val="1"/>
          <w:sz w:val="26"/>
          <w:szCs w:val="26"/>
          <w:rtl w:val="0"/>
        </w:rPr>
        <w:t xml:space="preserve">, Kiểu: </w:t>
      </w:r>
      <w:r w:rsidDel="00000000" w:rsidR="00000000" w:rsidRPr="00000000">
        <w:rPr>
          <w:rFonts w:ascii="Times" w:cs="Times" w:eastAsia="Times" w:hAnsi="Times"/>
          <w:sz w:val="26"/>
          <w:szCs w:val="26"/>
          <w:rtl w:val="0"/>
        </w:rPr>
        <w:t xml:space="preserve">dropdown</w:t>
      </w:r>
      <w:r w:rsidDel="00000000" w:rsidR="00000000" w:rsidRPr="00000000">
        <w:rPr>
          <w:rtl w:val="0"/>
        </w:rPr>
      </w:r>
    </w:p>
    <w:p w:rsidR="00000000" w:rsidDel="00000000" w:rsidP="00000000" w:rsidRDefault="00000000" w:rsidRPr="00000000" w14:paraId="00001034">
      <w:pPr>
        <w:numPr>
          <w:ilvl w:val="1"/>
          <w:numId w:val="36"/>
        </w:numPr>
        <w:spacing w:after="0" w:before="0" w:lineRule="auto"/>
        <w:ind w:left="144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Quy tắc:</w:t>
      </w:r>
    </w:p>
    <w:p w:rsidR="00000000" w:rsidDel="00000000" w:rsidP="00000000" w:rsidRDefault="00000000" w:rsidRPr="00000000" w14:paraId="00001035">
      <w:pPr>
        <w:numPr>
          <w:ilvl w:val="2"/>
          <w:numId w:val="36"/>
        </w:numPr>
        <w:spacing w:after="0" w:before="0" w:lineRule="auto"/>
        <w:ind w:left="21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Bắt buộc chọn không được để trống</w:t>
      </w:r>
    </w:p>
    <w:p w:rsidR="00000000" w:rsidDel="00000000" w:rsidP="00000000" w:rsidRDefault="00000000" w:rsidRPr="00000000" w14:paraId="00001036">
      <w:pPr>
        <w:numPr>
          <w:ilvl w:val="2"/>
          <w:numId w:val="36"/>
        </w:numPr>
        <w:spacing w:after="0" w:before="0" w:lineRule="auto"/>
        <w:ind w:left="21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Nếu không đúng yêu cầu sẽ thông báo “Vui lòng chọn ngân hàng”</w:t>
      </w:r>
    </w:p>
    <w:p w:rsidR="00000000" w:rsidDel="00000000" w:rsidP="00000000" w:rsidRDefault="00000000" w:rsidRPr="00000000" w14:paraId="00001037">
      <w:pPr>
        <w:numPr>
          <w:ilvl w:val="0"/>
          <w:numId w:val="36"/>
        </w:numPr>
        <w:spacing w:after="0" w:before="0" w:lineRule="auto"/>
        <w:ind w:left="72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Số điện thoại</w:t>
      </w:r>
    </w:p>
    <w:p w:rsidR="00000000" w:rsidDel="00000000" w:rsidP="00000000" w:rsidRDefault="00000000" w:rsidRPr="00000000" w14:paraId="00001038">
      <w:pPr>
        <w:numPr>
          <w:ilvl w:val="1"/>
          <w:numId w:val="36"/>
        </w:numPr>
        <w:spacing w:after="0" w:before="0" w:lineRule="auto"/>
        <w:ind w:left="144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Loại: </w:t>
      </w:r>
      <w:r w:rsidDel="00000000" w:rsidR="00000000" w:rsidRPr="00000000">
        <w:rPr>
          <w:rFonts w:ascii="Times" w:cs="Times" w:eastAsia="Times" w:hAnsi="Times"/>
          <w:sz w:val="26"/>
          <w:szCs w:val="26"/>
          <w:rtl w:val="0"/>
        </w:rPr>
        <w:t xml:space="preserve">input</w:t>
      </w:r>
      <w:r w:rsidDel="00000000" w:rsidR="00000000" w:rsidRPr="00000000">
        <w:rPr>
          <w:rFonts w:ascii="Times" w:cs="Times" w:eastAsia="Times" w:hAnsi="Times"/>
          <w:b w:val="1"/>
          <w:sz w:val="26"/>
          <w:szCs w:val="26"/>
          <w:rtl w:val="0"/>
        </w:rPr>
        <w:t xml:space="preserve">, Kiểu: </w:t>
      </w:r>
      <w:r w:rsidDel="00000000" w:rsidR="00000000" w:rsidRPr="00000000">
        <w:rPr>
          <w:rFonts w:ascii="Times" w:cs="Times" w:eastAsia="Times" w:hAnsi="Times"/>
          <w:sz w:val="26"/>
          <w:szCs w:val="26"/>
          <w:rtl w:val="0"/>
        </w:rPr>
        <w:t xml:space="preserve"> text</w:t>
      </w:r>
      <w:r w:rsidDel="00000000" w:rsidR="00000000" w:rsidRPr="00000000">
        <w:rPr>
          <w:rtl w:val="0"/>
        </w:rPr>
      </w:r>
    </w:p>
    <w:p w:rsidR="00000000" w:rsidDel="00000000" w:rsidP="00000000" w:rsidRDefault="00000000" w:rsidRPr="00000000" w14:paraId="00001039">
      <w:pPr>
        <w:numPr>
          <w:ilvl w:val="1"/>
          <w:numId w:val="36"/>
        </w:numPr>
        <w:spacing w:after="0" w:before="0" w:lineRule="auto"/>
        <w:ind w:left="144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Quy tắc:</w:t>
      </w:r>
    </w:p>
    <w:p w:rsidR="00000000" w:rsidDel="00000000" w:rsidP="00000000" w:rsidRDefault="00000000" w:rsidRPr="00000000" w14:paraId="0000103A">
      <w:pPr>
        <w:numPr>
          <w:ilvl w:val="2"/>
          <w:numId w:val="36"/>
        </w:numPr>
        <w:spacing w:after="0" w:before="0" w:lineRule="auto"/>
        <w:ind w:left="21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Bắt buộc chọn không được để trống</w:t>
      </w:r>
    </w:p>
    <w:p w:rsidR="00000000" w:rsidDel="00000000" w:rsidP="00000000" w:rsidRDefault="00000000" w:rsidRPr="00000000" w14:paraId="0000103B">
      <w:pPr>
        <w:numPr>
          <w:ilvl w:val="2"/>
          <w:numId w:val="36"/>
        </w:numPr>
        <w:spacing w:after="0" w:before="0" w:lineRule="auto"/>
        <w:ind w:left="21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Nếu không đúng yêu cầu sẽ thông báo “Vui lòng điền vào trường này”</w:t>
      </w:r>
    </w:p>
    <w:p w:rsidR="00000000" w:rsidDel="00000000" w:rsidP="00000000" w:rsidRDefault="00000000" w:rsidRPr="00000000" w14:paraId="0000103C">
      <w:pPr>
        <w:numPr>
          <w:ilvl w:val="2"/>
          <w:numId w:val="36"/>
        </w:numPr>
        <w:spacing w:after="0" w:before="0" w:lineRule="auto"/>
        <w:ind w:left="21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Nếu khác ký tự số (0-9) và đủ 10 số thì thông báo “Vui lòng nhập đúng định dạng yêu cầu”</w:t>
      </w:r>
    </w:p>
    <w:p w:rsidR="00000000" w:rsidDel="00000000" w:rsidP="00000000" w:rsidRDefault="00000000" w:rsidRPr="00000000" w14:paraId="0000103D">
      <w:pPr>
        <w:numPr>
          <w:ilvl w:val="0"/>
          <w:numId w:val="36"/>
        </w:numPr>
        <w:spacing w:after="0" w:before="0" w:lineRule="auto"/>
        <w:ind w:left="72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Button gửi yêu cầu</w:t>
      </w:r>
    </w:p>
    <w:p w:rsidR="00000000" w:rsidDel="00000000" w:rsidP="00000000" w:rsidRDefault="00000000" w:rsidRPr="00000000" w14:paraId="0000103E">
      <w:pPr>
        <w:numPr>
          <w:ilvl w:val="1"/>
          <w:numId w:val="36"/>
        </w:numPr>
        <w:spacing w:after="0" w:before="0" w:lineRule="auto"/>
        <w:ind w:left="144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Loại </w:t>
      </w:r>
      <w:r w:rsidDel="00000000" w:rsidR="00000000" w:rsidRPr="00000000">
        <w:rPr>
          <w:rFonts w:ascii="Times" w:cs="Times" w:eastAsia="Times" w:hAnsi="Times"/>
          <w:sz w:val="26"/>
          <w:szCs w:val="26"/>
          <w:rtl w:val="0"/>
        </w:rPr>
        <w:t xml:space="preserve">Button</w:t>
      </w:r>
      <w:r w:rsidDel="00000000" w:rsidR="00000000" w:rsidRPr="00000000">
        <w:rPr>
          <w:rFonts w:ascii="Times" w:cs="Times" w:eastAsia="Times" w:hAnsi="Times"/>
          <w:b w:val="1"/>
          <w:sz w:val="26"/>
          <w:szCs w:val="26"/>
          <w:rtl w:val="0"/>
        </w:rPr>
        <w:t xml:space="preserve">, Kiểu: </w:t>
      </w:r>
      <w:r w:rsidDel="00000000" w:rsidR="00000000" w:rsidRPr="00000000">
        <w:rPr>
          <w:rFonts w:ascii="Times" w:cs="Times" w:eastAsia="Times" w:hAnsi="Times"/>
          <w:sz w:val="26"/>
          <w:szCs w:val="26"/>
          <w:rtl w:val="0"/>
        </w:rPr>
        <w:t xml:space="preserve">submit</w:t>
      </w:r>
      <w:r w:rsidDel="00000000" w:rsidR="00000000" w:rsidRPr="00000000">
        <w:rPr>
          <w:rtl w:val="0"/>
        </w:rPr>
      </w:r>
    </w:p>
    <w:p w:rsidR="00000000" w:rsidDel="00000000" w:rsidP="00000000" w:rsidRDefault="00000000" w:rsidRPr="00000000" w14:paraId="0000103F">
      <w:pPr>
        <w:numPr>
          <w:ilvl w:val="1"/>
          <w:numId w:val="36"/>
        </w:numPr>
        <w:spacing w:after="0" w:before="0" w:lineRule="auto"/>
        <w:ind w:left="144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Quy tắc</w:t>
      </w:r>
    </w:p>
    <w:p w:rsidR="00000000" w:rsidDel="00000000" w:rsidP="00000000" w:rsidRDefault="00000000" w:rsidRPr="00000000" w14:paraId="00001040">
      <w:pPr>
        <w:numPr>
          <w:ilvl w:val="2"/>
          <w:numId w:val="36"/>
        </w:numPr>
        <w:spacing w:after="240" w:before="0" w:lineRule="auto"/>
        <w:ind w:left="21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Phải điền đầy đủ hết tất cả các trường trong form</w:t>
      </w:r>
    </w:p>
    <w:p w:rsidR="00000000" w:rsidDel="00000000" w:rsidP="00000000" w:rsidRDefault="00000000" w:rsidRPr="00000000" w14:paraId="00001041">
      <w:pPr>
        <w:spacing w:after="240" w:before="240" w:lineRule="auto"/>
        <w:ind w:left="72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1042">
      <w:pPr>
        <w:spacing w:after="240" w:before="240" w:lineRule="auto"/>
        <w:ind w:left="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1043">
      <w:pPr>
        <w:spacing w:after="240" w:before="240" w:lineRule="auto"/>
        <w:ind w:left="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1044">
      <w:pPr>
        <w:ind w:left="720" w:firstLine="0"/>
        <w:rPr>
          <w:rFonts w:ascii="Times New Roman" w:cs="Times New Roman" w:eastAsia="Times New Roman" w:hAnsi="Times New Roman"/>
          <w:b w:val="1"/>
          <w:sz w:val="26"/>
          <w:szCs w:val="26"/>
        </w:rPr>
      </w:pPr>
      <w:r w:rsidDel="00000000" w:rsidR="00000000" w:rsidRPr="00000000">
        <w:rPr>
          <w:rtl w:val="0"/>
        </w:rPr>
      </w:r>
    </w:p>
    <w:tbl>
      <w:tblPr>
        <w:tblStyle w:val="Table61"/>
        <w:tblW w:w="101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1740"/>
        <w:gridCol w:w="1185"/>
        <w:gridCol w:w="1275"/>
        <w:gridCol w:w="2805"/>
        <w:gridCol w:w="2535"/>
        <w:tblGridChange w:id="0">
          <w:tblGrid>
            <w:gridCol w:w="615"/>
            <w:gridCol w:w="1740"/>
            <w:gridCol w:w="1185"/>
            <w:gridCol w:w="1275"/>
            <w:gridCol w:w="2805"/>
            <w:gridCol w:w="2535"/>
          </w:tblGrid>
        </w:tblGridChange>
      </w:tblGrid>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4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4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thành phần</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4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4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4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4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báo lỗi</w:t>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4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4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hình ảnh</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4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Dropdown Button</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4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required</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sản phẩm đổi trả từ trong danh sách sản phẩm của order_items</w:t>
            </w:r>
          </w:p>
          <w:p w:rsidR="00000000" w:rsidDel="00000000" w:rsidP="00000000" w:rsidRDefault="00000000" w:rsidRPr="00000000" w14:paraId="00001050">
            <w:pPr>
              <w:rPr>
                <w:rFonts w:ascii="Times New Roman" w:cs="Times New Roman" w:eastAsia="Times New Roman" w:hAnsi="Times New Roman"/>
                <w:sz w:val="26"/>
                <w:szCs w:val="26"/>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chọn một mục trong danh sách”</w:t>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5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Tình trạng sản phẩm</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5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Dropdown Button</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tình trạng sản phẩm gồm 3 loại </w:t>
            </w:r>
          </w:p>
          <w:p w:rsidR="00000000" w:rsidDel="00000000" w:rsidP="00000000" w:rsidRDefault="00000000" w:rsidRPr="00000000" w14:paraId="00001057">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sử dụng” </w:t>
            </w:r>
          </w:p>
          <w:p w:rsidR="00000000" w:rsidDel="00000000" w:rsidP="00000000" w:rsidRDefault="00000000" w:rsidRPr="00000000" w14:paraId="00001058">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sử dụng”</w:t>
            </w:r>
          </w:p>
          <w:p w:rsidR="00000000" w:rsidDel="00000000" w:rsidP="00000000" w:rsidRDefault="00000000" w:rsidRPr="00000000" w14:paraId="00001059">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“Còn nguyên mác”</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chọn một mục trong danh sách”</w:t>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5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Lý do đổi trả</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5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Dropdown Button</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lý do đổi trả gồm 4 lý do  </w:t>
            </w:r>
          </w:p>
          <w:p w:rsidR="00000000" w:rsidDel="00000000" w:rsidP="00000000" w:rsidRDefault="00000000" w:rsidRPr="00000000" w14:paraId="00001060">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bị lỗi” </w:t>
            </w:r>
          </w:p>
          <w:p w:rsidR="00000000" w:rsidDel="00000000" w:rsidP="00000000" w:rsidRDefault="00000000" w:rsidRPr="00000000" w14:paraId="00001061">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không đúng mô tả”</w:t>
            </w:r>
          </w:p>
          <w:p w:rsidR="00000000" w:rsidDel="00000000" w:rsidP="00000000" w:rsidRDefault="00000000" w:rsidRPr="00000000" w14:paraId="00001062">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sai hàng”</w:t>
            </w:r>
          </w:p>
          <w:p w:rsidR="00000000" w:rsidDel="00000000" w:rsidP="00000000" w:rsidRDefault="00000000" w:rsidRPr="00000000" w14:paraId="00001063">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chọn một mục trong danh sách”</w:t>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6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chi tiết</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6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mô tả chi tiết lỗi sản phẩm khi nhận hàng</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chọn điền vào trường này”</w:t>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6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hình ảnh</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6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hình ảnh sản phẩm bị lỗi từ thiết bị người dùng</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chọn một tệp”</w:t>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7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tiền qua ngân hàng</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7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ngân hàng để hoàn trả tiền</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7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chọn một ngân hàng”</w:t>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7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w:t>
            </w:r>
          </w:p>
          <w:p w:rsidR="00000000" w:rsidDel="00000000" w:rsidP="00000000" w:rsidRDefault="00000000" w:rsidRPr="00000000" w14:paraId="00001079">
            <w:pPr>
              <w:rPr>
                <w:rFonts w:ascii="Times New Roman" w:cs="Times New Roman" w:eastAsia="Times New Roman" w:hAnsi="Times New Roman"/>
                <w:sz w:val="26"/>
                <w:szCs w:val="26"/>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7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số điện thoại của khách hàng</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điền vào trường này”</w:t>
            </w:r>
          </w:p>
          <w:p w:rsidR="00000000" w:rsidDel="00000000" w:rsidP="00000000" w:rsidRDefault="00000000" w:rsidRPr="00000000" w14:paraId="000010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nhập đúng định dạng yêu cầu”</w:t>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7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8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“Gửi yêu cầu”</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8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8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để gửi yêu cầu trả hàng đến admin</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84">
            <w:pPr>
              <w:rPr>
                <w:rFonts w:ascii="Times New Roman" w:cs="Times New Roman" w:eastAsia="Times New Roman" w:hAnsi="Times New Roman"/>
                <w:sz w:val="26"/>
                <w:szCs w:val="26"/>
              </w:rPr>
            </w:pPr>
            <w:r w:rsidDel="00000000" w:rsidR="00000000" w:rsidRPr="00000000">
              <w:rPr>
                <w:rtl w:val="0"/>
              </w:rPr>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8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8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“Quay lại”</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8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88">
            <w:pPr>
              <w:rPr>
                <w:rFonts w:ascii="Times New Roman" w:cs="Times New Roman" w:eastAsia="Times New Roman" w:hAnsi="Times New Roman"/>
                <w:sz w:val="26"/>
                <w:szCs w:val="26"/>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để quay lại trang quản lý đơn hàng</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8A">
            <w:pP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08B">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108C">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108D">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108E">
      <w:pP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731200" cy="2286000"/>
            <wp:effectExtent b="0" l="0" r="0" t="0"/>
            <wp:docPr id="230" name="image92.png"/>
            <a:graphic>
              <a:graphicData uri="http://schemas.openxmlformats.org/drawingml/2006/picture">
                <pic:pic>
                  <pic:nvPicPr>
                    <pic:cNvPr id="0" name="image92.png"/>
                    <pic:cNvPicPr preferRelativeResize="0"/>
                  </pic:nvPicPr>
                  <pic:blipFill>
                    <a:blip r:embed="rId102"/>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108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90">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38400"/>
            <wp:effectExtent b="0" l="0" r="0" t="0"/>
            <wp:docPr id="232" name="image90.png"/>
            <a:graphic>
              <a:graphicData uri="http://schemas.openxmlformats.org/drawingml/2006/picture">
                <pic:pic>
                  <pic:nvPicPr>
                    <pic:cNvPr id="0" name="image90.png"/>
                    <pic:cNvPicPr preferRelativeResize="0"/>
                  </pic:nvPicPr>
                  <pic:blipFill>
                    <a:blip r:embed="rId103"/>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10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ab/>
        <w:tab/>
        <w:t xml:space="preserve">     Hình ảnh quản lý đơn hàng user</w:t>
      </w:r>
    </w:p>
    <w:p w:rsidR="00000000" w:rsidDel="00000000" w:rsidP="00000000" w:rsidRDefault="00000000" w:rsidRPr="00000000" w14:paraId="00001092">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1.Bảng hiển thị danh sách đơn hàng đổi trả</w:t>
      </w:r>
    </w:p>
    <w:p w:rsidR="00000000" w:rsidDel="00000000" w:rsidP="00000000" w:rsidRDefault="00000000" w:rsidRPr="00000000" w14:paraId="00001093">
      <w:pPr>
        <w:numPr>
          <w:ilvl w:val="0"/>
          <w:numId w:val="90"/>
        </w:numPr>
        <w:spacing w:after="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 </w:t>
      </w:r>
      <w:r w:rsidDel="00000000" w:rsidR="00000000" w:rsidRPr="00000000">
        <w:rPr>
          <w:rFonts w:ascii="Times New Roman" w:cs="Times New Roman" w:eastAsia="Times New Roman" w:hAnsi="Times New Roman"/>
          <w:sz w:val="26"/>
          <w:szCs w:val="26"/>
          <w:rtl w:val="0"/>
        </w:rPr>
        <w:t xml:space="preserve">Hiển thị ID của đơn đổi trả</w:t>
      </w:r>
      <w:r w:rsidDel="00000000" w:rsidR="00000000" w:rsidRPr="00000000">
        <w:rPr>
          <w:rtl w:val="0"/>
        </w:rPr>
      </w:r>
    </w:p>
    <w:p w:rsidR="00000000" w:rsidDel="00000000" w:rsidP="00000000" w:rsidRDefault="00000000" w:rsidRPr="00000000" w14:paraId="00001094">
      <w:pPr>
        <w:numPr>
          <w:ilvl w:val="0"/>
          <w:numId w:val="90"/>
        </w:numPr>
        <w:spacing w:after="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đơn hàng: </w:t>
      </w:r>
      <w:r w:rsidDel="00000000" w:rsidR="00000000" w:rsidRPr="00000000">
        <w:rPr>
          <w:rFonts w:ascii="Times New Roman" w:cs="Times New Roman" w:eastAsia="Times New Roman" w:hAnsi="Times New Roman"/>
          <w:sz w:val="26"/>
          <w:szCs w:val="26"/>
          <w:rtl w:val="0"/>
        </w:rPr>
        <w:t xml:space="preserve">Hiển thị mã đơn hàng đổi trả</w:t>
      </w:r>
      <w:r w:rsidDel="00000000" w:rsidR="00000000" w:rsidRPr="00000000">
        <w:rPr>
          <w:rtl w:val="0"/>
        </w:rPr>
      </w:r>
    </w:p>
    <w:p w:rsidR="00000000" w:rsidDel="00000000" w:rsidP="00000000" w:rsidRDefault="00000000" w:rsidRPr="00000000" w14:paraId="00001095">
      <w:pPr>
        <w:numPr>
          <w:ilvl w:val="0"/>
          <w:numId w:val="90"/>
        </w:numPr>
        <w:spacing w:after="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Sản phẩm: </w:t>
      </w:r>
      <w:r w:rsidDel="00000000" w:rsidR="00000000" w:rsidRPr="00000000">
        <w:rPr>
          <w:rFonts w:ascii="Times New Roman" w:cs="Times New Roman" w:eastAsia="Times New Roman" w:hAnsi="Times New Roman"/>
          <w:sz w:val="26"/>
          <w:szCs w:val="26"/>
          <w:rtl w:val="0"/>
        </w:rPr>
        <w:t xml:space="preserve">Hiển thị sản phẩm đổi trả của đơn hàng đó</w:t>
      </w:r>
      <w:r w:rsidDel="00000000" w:rsidR="00000000" w:rsidRPr="00000000">
        <w:rPr>
          <w:rtl w:val="0"/>
        </w:rPr>
      </w:r>
    </w:p>
    <w:p w:rsidR="00000000" w:rsidDel="00000000" w:rsidP="00000000" w:rsidRDefault="00000000" w:rsidRPr="00000000" w14:paraId="00001096">
      <w:pPr>
        <w:numPr>
          <w:ilvl w:val="0"/>
          <w:numId w:val="90"/>
        </w:numPr>
        <w:spacing w:after="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Lý do đổi trả:</w:t>
      </w:r>
      <w:r w:rsidDel="00000000" w:rsidR="00000000" w:rsidRPr="00000000">
        <w:rPr>
          <w:rFonts w:ascii="Times New Roman" w:cs="Times New Roman" w:eastAsia="Times New Roman" w:hAnsi="Times New Roman"/>
          <w:sz w:val="26"/>
          <w:szCs w:val="26"/>
          <w:rtl w:val="0"/>
        </w:rPr>
        <w:t xml:space="preserve"> Hiển thị lý do đổi trả sản phẩm</w:t>
      </w:r>
      <w:r w:rsidDel="00000000" w:rsidR="00000000" w:rsidRPr="00000000">
        <w:rPr>
          <w:rtl w:val="0"/>
        </w:rPr>
      </w:r>
    </w:p>
    <w:p w:rsidR="00000000" w:rsidDel="00000000" w:rsidP="00000000" w:rsidRDefault="00000000" w:rsidRPr="00000000" w14:paraId="00001097">
      <w:pPr>
        <w:numPr>
          <w:ilvl w:val="0"/>
          <w:numId w:val="90"/>
        </w:numPr>
        <w:spacing w:after="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chi tiết: </w:t>
      </w:r>
      <w:r w:rsidDel="00000000" w:rsidR="00000000" w:rsidRPr="00000000">
        <w:rPr>
          <w:rFonts w:ascii="Times New Roman" w:cs="Times New Roman" w:eastAsia="Times New Roman" w:hAnsi="Times New Roman"/>
          <w:sz w:val="26"/>
          <w:szCs w:val="26"/>
          <w:rtl w:val="0"/>
        </w:rPr>
        <w:t xml:space="preserve">Hiển thị mô tả chi tiết đổi trả sản phẩm</w:t>
      </w:r>
      <w:r w:rsidDel="00000000" w:rsidR="00000000" w:rsidRPr="00000000">
        <w:rPr>
          <w:rtl w:val="0"/>
        </w:rPr>
      </w:r>
    </w:p>
    <w:p w:rsidR="00000000" w:rsidDel="00000000" w:rsidP="00000000" w:rsidRDefault="00000000" w:rsidRPr="00000000" w14:paraId="00001098">
      <w:pPr>
        <w:numPr>
          <w:ilvl w:val="0"/>
          <w:numId w:val="90"/>
        </w:numPr>
        <w:spacing w:after="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Số điện thoại: </w:t>
      </w:r>
      <w:r w:rsidDel="00000000" w:rsidR="00000000" w:rsidRPr="00000000">
        <w:rPr>
          <w:rFonts w:ascii="Times New Roman" w:cs="Times New Roman" w:eastAsia="Times New Roman" w:hAnsi="Times New Roman"/>
          <w:sz w:val="26"/>
          <w:szCs w:val="26"/>
          <w:rtl w:val="0"/>
        </w:rPr>
        <w:t xml:space="preserve">Hiển thị số điện thoại khách hàng</w:t>
      </w:r>
      <w:r w:rsidDel="00000000" w:rsidR="00000000" w:rsidRPr="00000000">
        <w:rPr>
          <w:rtl w:val="0"/>
        </w:rPr>
      </w:r>
    </w:p>
    <w:p w:rsidR="00000000" w:rsidDel="00000000" w:rsidP="00000000" w:rsidRDefault="00000000" w:rsidRPr="00000000" w14:paraId="00001099">
      <w:pPr>
        <w:numPr>
          <w:ilvl w:val="0"/>
          <w:numId w:val="90"/>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Trạng thái:</w:t>
      </w:r>
      <w:r w:rsidDel="00000000" w:rsidR="00000000" w:rsidRPr="00000000">
        <w:rPr>
          <w:rFonts w:ascii="Times New Roman" w:cs="Times New Roman" w:eastAsia="Times New Roman" w:hAnsi="Times New Roman"/>
          <w:sz w:val="26"/>
          <w:szCs w:val="26"/>
          <w:rtl w:val="0"/>
        </w:rPr>
        <w:t xml:space="preserve"> Hiển thị trạng thái đơn đổi trả</w:t>
      </w:r>
      <w:r w:rsidDel="00000000" w:rsidR="00000000" w:rsidRPr="00000000">
        <w:rPr>
          <w:rtl w:val="0"/>
        </w:rPr>
      </w:r>
    </w:p>
    <w:p w:rsidR="00000000" w:rsidDel="00000000" w:rsidP="00000000" w:rsidRDefault="00000000" w:rsidRPr="00000000" w14:paraId="0000109A">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Button “Xem”</w:t>
      </w:r>
    </w:p>
    <w:p w:rsidR="00000000" w:rsidDel="00000000" w:rsidP="00000000" w:rsidRDefault="00000000" w:rsidRPr="00000000" w14:paraId="0000109B">
      <w:pPr>
        <w:numPr>
          <w:ilvl w:val="0"/>
          <w:numId w:val="45"/>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mở bảng thông báo đổi trả sản phẩm</w:t>
      </w:r>
    </w:p>
    <w:p w:rsidR="00000000" w:rsidDel="00000000" w:rsidP="00000000" w:rsidRDefault="00000000" w:rsidRPr="00000000" w14:paraId="0000109C">
      <w:pPr>
        <w:numPr>
          <w:ilvl w:val="0"/>
          <w:numId w:val="45"/>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khi trạng thái đơn đổi trả là “Chờ xác nhận”</w:t>
      </w:r>
    </w:p>
    <w:p w:rsidR="00000000" w:rsidDel="00000000" w:rsidP="00000000" w:rsidRDefault="00000000" w:rsidRPr="00000000" w14:paraId="0000109D">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Ẩn đi khi trạng thái đơn hàng là “Đã xử lý xong” và “Đã gửi sản phẩm”</w:t>
      </w:r>
    </w:p>
    <w:p w:rsidR="00000000" w:rsidDel="00000000" w:rsidP="00000000" w:rsidRDefault="00000000" w:rsidRPr="00000000" w14:paraId="0000109E">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9F">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695700"/>
            <wp:effectExtent b="0" l="0" r="0" t="0"/>
            <wp:docPr id="234" name="image94.png"/>
            <a:graphic>
              <a:graphicData uri="http://schemas.openxmlformats.org/drawingml/2006/picture">
                <pic:pic>
                  <pic:nvPicPr>
                    <pic:cNvPr id="0" name="image94.png"/>
                    <pic:cNvPicPr preferRelativeResize="0"/>
                  </pic:nvPicPr>
                  <pic:blipFill>
                    <a:blip r:embed="rId104"/>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10A0">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616200"/>
            <wp:effectExtent b="0" l="0" r="0" t="0"/>
            <wp:docPr id="235" name="image88.png"/>
            <a:graphic>
              <a:graphicData uri="http://schemas.openxmlformats.org/drawingml/2006/picture">
                <pic:pic>
                  <pic:nvPicPr>
                    <pic:cNvPr id="0" name="image88.png"/>
                    <pic:cNvPicPr preferRelativeResize="0"/>
                  </pic:nvPicPr>
                  <pic:blipFill>
                    <a:blip r:embed="rId105"/>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10A1">
      <w:pPr>
        <w:ind w:left="288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Hình ảnh bảng thông báo đổi trả</w:t>
      </w:r>
      <w:r w:rsidDel="00000000" w:rsidR="00000000" w:rsidRPr="00000000">
        <w:rPr>
          <w:rtl w:val="0"/>
        </w:rPr>
      </w:r>
    </w:p>
    <w:p w:rsidR="00000000" w:rsidDel="00000000" w:rsidP="00000000" w:rsidRDefault="00000000" w:rsidRPr="00000000" w14:paraId="000010A2">
      <w:pPr>
        <w:numPr>
          <w:ilvl w:val="0"/>
          <w:numId w:val="6"/>
        </w:numPr>
        <w:spacing w:after="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thông báo đổi trả</w:t>
      </w:r>
    </w:p>
    <w:p w:rsidR="00000000" w:rsidDel="00000000" w:rsidP="00000000" w:rsidRDefault="00000000" w:rsidRPr="00000000" w14:paraId="000010A3">
      <w:pPr>
        <w:numPr>
          <w:ilvl w:val="0"/>
          <w:numId w:val="8"/>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đơn hàng: hiển thị mã orders</w:t>
      </w:r>
    </w:p>
    <w:p w:rsidR="00000000" w:rsidDel="00000000" w:rsidP="00000000" w:rsidRDefault="00000000" w:rsidRPr="00000000" w14:paraId="000010A4">
      <w:pPr>
        <w:numPr>
          <w:ilvl w:val="0"/>
          <w:numId w:val="8"/>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Tình trạng: hiển thị trạng thái của order return results</w:t>
      </w:r>
    </w:p>
    <w:p w:rsidR="00000000" w:rsidDel="00000000" w:rsidP="00000000" w:rsidRDefault="00000000" w:rsidRPr="00000000" w14:paraId="000010A5">
      <w:pPr>
        <w:numPr>
          <w:ilvl w:val="0"/>
          <w:numId w:val="8"/>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Lý do: hiển thị lý do chấp nhận hoặc từ chối trả hàng</w:t>
      </w:r>
    </w:p>
    <w:p w:rsidR="00000000" w:rsidDel="00000000" w:rsidP="00000000" w:rsidRDefault="00000000" w:rsidRPr="00000000" w14:paraId="000010A6">
      <w:pPr>
        <w:numPr>
          <w:ilvl w:val="0"/>
          <w:numId w:val="8"/>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xử lý: hiển thị ngày xử lý thành công đơn hàng đổi trả</w:t>
      </w:r>
    </w:p>
    <w:p w:rsidR="00000000" w:rsidDel="00000000" w:rsidP="00000000" w:rsidRDefault="00000000" w:rsidRPr="00000000" w14:paraId="000010A7">
      <w:pPr>
        <w:numPr>
          <w:ilvl w:val="0"/>
          <w:numId w:val="8"/>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 hiển thị địa chỉ để khách hàng gửi sản phẩm đổi trả</w:t>
      </w:r>
    </w:p>
    <w:p w:rsidR="00000000" w:rsidDel="00000000" w:rsidP="00000000" w:rsidRDefault="00000000" w:rsidRPr="00000000" w14:paraId="000010A8">
      <w:pPr>
        <w:numPr>
          <w:ilvl w:val="1"/>
          <w:numId w:val="8"/>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khi tình trạng là “Chấp nhận trả hàng”</w:t>
      </w:r>
    </w:p>
    <w:p w:rsidR="00000000" w:rsidDel="00000000" w:rsidP="00000000" w:rsidRDefault="00000000" w:rsidRPr="00000000" w14:paraId="000010A9">
      <w:pPr>
        <w:numPr>
          <w:ilvl w:val="1"/>
          <w:numId w:val="8"/>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Ẩn khi tình trạng là “Từ chối trả hàng”</w:t>
      </w:r>
    </w:p>
    <w:p w:rsidR="00000000" w:rsidDel="00000000" w:rsidP="00000000" w:rsidRDefault="00000000" w:rsidRPr="00000000" w14:paraId="000010AA">
      <w:pPr>
        <w:numPr>
          <w:ilvl w:val="0"/>
          <w:numId w:val="8"/>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liên hệ: để khách hàng liên hệ khi có nhu cầu</w:t>
      </w:r>
    </w:p>
    <w:p w:rsidR="00000000" w:rsidDel="00000000" w:rsidP="00000000" w:rsidRDefault="00000000" w:rsidRPr="00000000" w14:paraId="000010A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AC">
      <w:pPr>
        <w:numPr>
          <w:ilvl w:val="0"/>
          <w:numId w:val="6"/>
        </w:numPr>
        <w:spacing w:after="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Button</w:t>
      </w:r>
    </w:p>
    <w:p w:rsidR="00000000" w:rsidDel="00000000" w:rsidP="00000000" w:rsidRDefault="00000000" w:rsidRPr="00000000" w14:paraId="000010AD">
      <w:pPr>
        <w:numPr>
          <w:ilvl w:val="0"/>
          <w:numId w:val="40"/>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“Đã gửi hàng”: nhấn vào để xác nhận đã gửi sản phẩm về kho công ty và đổi trạng thái thành "Đã gửi sản phẩm"</w:t>
      </w:r>
    </w:p>
    <w:p w:rsidR="00000000" w:rsidDel="00000000" w:rsidP="00000000" w:rsidRDefault="00000000" w:rsidRPr="00000000" w14:paraId="000010AE">
      <w:pPr>
        <w:numPr>
          <w:ilvl w:val="1"/>
          <w:numId w:val="40"/>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khi tình trạng là “Chấp nhận trả hàng”</w:t>
      </w:r>
    </w:p>
    <w:p w:rsidR="00000000" w:rsidDel="00000000" w:rsidP="00000000" w:rsidRDefault="00000000" w:rsidRPr="00000000" w14:paraId="000010AF">
      <w:pPr>
        <w:numPr>
          <w:ilvl w:val="1"/>
          <w:numId w:val="40"/>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Ẩn khi tình trạng là “Từ chối trả hàng”</w:t>
      </w:r>
    </w:p>
    <w:p w:rsidR="00000000" w:rsidDel="00000000" w:rsidP="00000000" w:rsidRDefault="00000000" w:rsidRPr="00000000" w14:paraId="000010B0">
      <w:pPr>
        <w:numPr>
          <w:ilvl w:val="0"/>
          <w:numId w:val="40"/>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“Đóng”: dùng để đóng bảng thông báo</w:t>
      </w:r>
    </w:p>
    <w:p w:rsidR="00000000" w:rsidDel="00000000" w:rsidP="00000000" w:rsidRDefault="00000000" w:rsidRPr="00000000" w14:paraId="000010B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51100"/>
            <wp:effectExtent b="0" l="0" r="0" t="0"/>
            <wp:docPr id="236" name="image86.png"/>
            <a:graphic>
              <a:graphicData uri="http://schemas.openxmlformats.org/drawingml/2006/picture">
                <pic:pic>
                  <pic:nvPicPr>
                    <pic:cNvPr id="0" name="image86.png"/>
                    <pic:cNvPicPr preferRelativeResize="0"/>
                  </pic:nvPicPr>
                  <pic:blipFill>
                    <a:blip r:embed="rId106"/>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10B2">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27300"/>
            <wp:effectExtent b="0" l="0" r="0" t="0"/>
            <wp:docPr id="246" name="image110.png"/>
            <a:graphic>
              <a:graphicData uri="http://schemas.openxmlformats.org/drawingml/2006/picture">
                <pic:pic>
                  <pic:nvPicPr>
                    <pic:cNvPr id="0" name="image110.png"/>
                    <pic:cNvPicPr preferRelativeResize="0"/>
                  </pic:nvPicPr>
                  <pic:blipFill>
                    <a:blip r:embed="rId107"/>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10B3">
      <w:pPr>
        <w:ind w:left="216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Hình ảnh quản lý đơn hàng admin</w:t>
      </w:r>
    </w:p>
    <w:p w:rsidR="00000000" w:rsidDel="00000000" w:rsidP="00000000" w:rsidRDefault="00000000" w:rsidRPr="00000000" w14:paraId="000010B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1.Bảng hiển thị danh sách đơn hàng đổi trả</w:t>
      </w:r>
    </w:p>
    <w:p w:rsidR="00000000" w:rsidDel="00000000" w:rsidP="00000000" w:rsidRDefault="00000000" w:rsidRPr="00000000" w14:paraId="000010B5">
      <w:pPr>
        <w:numPr>
          <w:ilvl w:val="0"/>
          <w:numId w:val="90"/>
        </w:numPr>
        <w:spacing w:after="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 </w:t>
      </w:r>
      <w:r w:rsidDel="00000000" w:rsidR="00000000" w:rsidRPr="00000000">
        <w:rPr>
          <w:rFonts w:ascii="Times New Roman" w:cs="Times New Roman" w:eastAsia="Times New Roman" w:hAnsi="Times New Roman"/>
          <w:sz w:val="26"/>
          <w:szCs w:val="26"/>
          <w:rtl w:val="0"/>
        </w:rPr>
        <w:t xml:space="preserve">Hiển thị ID của đơn đổi trả</w:t>
      </w:r>
      <w:r w:rsidDel="00000000" w:rsidR="00000000" w:rsidRPr="00000000">
        <w:rPr>
          <w:rtl w:val="0"/>
        </w:rPr>
      </w:r>
    </w:p>
    <w:p w:rsidR="00000000" w:rsidDel="00000000" w:rsidP="00000000" w:rsidRDefault="00000000" w:rsidRPr="00000000" w14:paraId="000010B6">
      <w:pPr>
        <w:numPr>
          <w:ilvl w:val="0"/>
          <w:numId w:val="90"/>
        </w:numPr>
        <w:spacing w:after="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đơn hàng: </w:t>
      </w:r>
      <w:r w:rsidDel="00000000" w:rsidR="00000000" w:rsidRPr="00000000">
        <w:rPr>
          <w:rFonts w:ascii="Times New Roman" w:cs="Times New Roman" w:eastAsia="Times New Roman" w:hAnsi="Times New Roman"/>
          <w:sz w:val="26"/>
          <w:szCs w:val="26"/>
          <w:rtl w:val="0"/>
        </w:rPr>
        <w:t xml:space="preserve">Hiển thị mã đơn hàng đổi trả</w:t>
      </w:r>
      <w:r w:rsidDel="00000000" w:rsidR="00000000" w:rsidRPr="00000000">
        <w:rPr>
          <w:rtl w:val="0"/>
        </w:rPr>
      </w:r>
    </w:p>
    <w:p w:rsidR="00000000" w:rsidDel="00000000" w:rsidP="00000000" w:rsidRDefault="00000000" w:rsidRPr="00000000" w14:paraId="000010B7">
      <w:pPr>
        <w:numPr>
          <w:ilvl w:val="0"/>
          <w:numId w:val="90"/>
        </w:numPr>
        <w:spacing w:after="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Sản phẩm: </w:t>
      </w:r>
      <w:r w:rsidDel="00000000" w:rsidR="00000000" w:rsidRPr="00000000">
        <w:rPr>
          <w:rFonts w:ascii="Times New Roman" w:cs="Times New Roman" w:eastAsia="Times New Roman" w:hAnsi="Times New Roman"/>
          <w:sz w:val="26"/>
          <w:szCs w:val="26"/>
          <w:rtl w:val="0"/>
        </w:rPr>
        <w:t xml:space="preserve">Hiển thị sản phẩm đổi trả của đơn hàng đó</w:t>
      </w:r>
      <w:r w:rsidDel="00000000" w:rsidR="00000000" w:rsidRPr="00000000">
        <w:rPr>
          <w:rtl w:val="0"/>
        </w:rPr>
      </w:r>
    </w:p>
    <w:p w:rsidR="00000000" w:rsidDel="00000000" w:rsidP="00000000" w:rsidRDefault="00000000" w:rsidRPr="00000000" w14:paraId="000010B8">
      <w:pPr>
        <w:numPr>
          <w:ilvl w:val="0"/>
          <w:numId w:val="90"/>
        </w:numPr>
        <w:spacing w:after="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Lý do đổi trả:</w:t>
      </w:r>
      <w:r w:rsidDel="00000000" w:rsidR="00000000" w:rsidRPr="00000000">
        <w:rPr>
          <w:rFonts w:ascii="Times New Roman" w:cs="Times New Roman" w:eastAsia="Times New Roman" w:hAnsi="Times New Roman"/>
          <w:sz w:val="26"/>
          <w:szCs w:val="26"/>
          <w:rtl w:val="0"/>
        </w:rPr>
        <w:t xml:space="preserve"> Hiển thị lý do đổi trả sản phẩm</w:t>
      </w:r>
      <w:r w:rsidDel="00000000" w:rsidR="00000000" w:rsidRPr="00000000">
        <w:rPr>
          <w:rtl w:val="0"/>
        </w:rPr>
      </w:r>
    </w:p>
    <w:p w:rsidR="00000000" w:rsidDel="00000000" w:rsidP="00000000" w:rsidRDefault="00000000" w:rsidRPr="00000000" w14:paraId="000010B9">
      <w:pPr>
        <w:numPr>
          <w:ilvl w:val="0"/>
          <w:numId w:val="90"/>
        </w:numPr>
        <w:spacing w:after="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chi tiết: </w:t>
      </w:r>
      <w:r w:rsidDel="00000000" w:rsidR="00000000" w:rsidRPr="00000000">
        <w:rPr>
          <w:rFonts w:ascii="Times New Roman" w:cs="Times New Roman" w:eastAsia="Times New Roman" w:hAnsi="Times New Roman"/>
          <w:sz w:val="26"/>
          <w:szCs w:val="26"/>
          <w:rtl w:val="0"/>
        </w:rPr>
        <w:t xml:space="preserve">Hiển thị mô tả chi tiết đổi trả sản phẩm</w:t>
      </w:r>
      <w:r w:rsidDel="00000000" w:rsidR="00000000" w:rsidRPr="00000000">
        <w:rPr>
          <w:rtl w:val="0"/>
        </w:rPr>
      </w:r>
    </w:p>
    <w:p w:rsidR="00000000" w:rsidDel="00000000" w:rsidP="00000000" w:rsidRDefault="00000000" w:rsidRPr="00000000" w14:paraId="000010BA">
      <w:pPr>
        <w:numPr>
          <w:ilvl w:val="0"/>
          <w:numId w:val="90"/>
        </w:numPr>
        <w:spacing w:after="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Số điện thoại: </w:t>
      </w:r>
      <w:r w:rsidDel="00000000" w:rsidR="00000000" w:rsidRPr="00000000">
        <w:rPr>
          <w:rFonts w:ascii="Times New Roman" w:cs="Times New Roman" w:eastAsia="Times New Roman" w:hAnsi="Times New Roman"/>
          <w:sz w:val="26"/>
          <w:szCs w:val="26"/>
          <w:rtl w:val="0"/>
        </w:rPr>
        <w:t xml:space="preserve">Hiển thị số điện thoại khách hàng</w:t>
      </w:r>
      <w:r w:rsidDel="00000000" w:rsidR="00000000" w:rsidRPr="00000000">
        <w:rPr>
          <w:rtl w:val="0"/>
        </w:rPr>
      </w:r>
    </w:p>
    <w:p w:rsidR="00000000" w:rsidDel="00000000" w:rsidP="00000000" w:rsidRDefault="00000000" w:rsidRPr="00000000" w14:paraId="000010BB">
      <w:pPr>
        <w:numPr>
          <w:ilvl w:val="0"/>
          <w:numId w:val="90"/>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Trạng thái:</w:t>
      </w:r>
      <w:r w:rsidDel="00000000" w:rsidR="00000000" w:rsidRPr="00000000">
        <w:rPr>
          <w:rFonts w:ascii="Times New Roman" w:cs="Times New Roman" w:eastAsia="Times New Roman" w:hAnsi="Times New Roman"/>
          <w:sz w:val="26"/>
          <w:szCs w:val="26"/>
          <w:rtl w:val="0"/>
        </w:rPr>
        <w:t xml:space="preserve"> Hiển thị trạng thái đơn đổi trả</w:t>
      </w:r>
      <w:r w:rsidDel="00000000" w:rsidR="00000000" w:rsidRPr="00000000">
        <w:rPr>
          <w:rtl w:val="0"/>
        </w:rPr>
      </w:r>
    </w:p>
    <w:p w:rsidR="00000000" w:rsidDel="00000000" w:rsidP="00000000" w:rsidRDefault="00000000" w:rsidRPr="00000000" w14:paraId="000010B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Button “Xem”</w:t>
      </w:r>
    </w:p>
    <w:p w:rsidR="00000000" w:rsidDel="00000000" w:rsidP="00000000" w:rsidRDefault="00000000" w:rsidRPr="00000000" w14:paraId="000010BD">
      <w:pPr>
        <w:numPr>
          <w:ilvl w:val="0"/>
          <w:numId w:val="45"/>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chuyển qua trang chi tiết đơn hàng đổi trả</w:t>
      </w:r>
    </w:p>
    <w:p w:rsidR="00000000" w:rsidDel="00000000" w:rsidP="00000000" w:rsidRDefault="00000000" w:rsidRPr="00000000" w14:paraId="000010BE">
      <w:pPr>
        <w:numPr>
          <w:ilvl w:val="0"/>
          <w:numId w:val="45"/>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khi trạng thái đơn đổi trả là “Chờ xác nhận”</w:t>
      </w:r>
    </w:p>
    <w:p w:rsidR="00000000" w:rsidDel="00000000" w:rsidP="00000000" w:rsidRDefault="00000000" w:rsidRPr="00000000" w14:paraId="000010BF">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Ẩn đi khi trạng thái đơn hàng là “Đã xử lý xong” và “Đã gửi sản phẩm” </w:t>
      </w:r>
    </w:p>
    <w:p w:rsidR="00000000" w:rsidDel="00000000" w:rsidP="00000000" w:rsidRDefault="00000000" w:rsidRPr="00000000" w14:paraId="000010C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Button “Đã nhận sản phẩm”</w:t>
      </w:r>
    </w:p>
    <w:p w:rsidR="00000000" w:rsidDel="00000000" w:rsidP="00000000" w:rsidRDefault="00000000" w:rsidRPr="00000000" w14:paraId="000010C1">
      <w:pPr>
        <w:numPr>
          <w:ilvl w:val="0"/>
          <w:numId w:val="45"/>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xác nhận đã nhận được đơn hàng đổi trả và đổi trạng thái thành “"Đã xử lý xong"”</w:t>
      </w:r>
    </w:p>
    <w:p w:rsidR="00000000" w:rsidDel="00000000" w:rsidP="00000000" w:rsidRDefault="00000000" w:rsidRPr="00000000" w14:paraId="000010C2">
      <w:pPr>
        <w:numPr>
          <w:ilvl w:val="0"/>
          <w:numId w:val="45"/>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nhấn thành công </w:t>
      </w:r>
    </w:p>
    <w:p w:rsidR="00000000" w:rsidDel="00000000" w:rsidP="00000000" w:rsidRDefault="00000000" w:rsidRPr="00000000" w14:paraId="000010C3">
      <w:pPr>
        <w:numPr>
          <w:ilvl w:val="1"/>
          <w:numId w:val="45"/>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được thông báo là “Sản phẩm đã được nhận và cập nhật thành công .”</w:t>
      </w:r>
    </w:p>
    <w:p w:rsidR="00000000" w:rsidDel="00000000" w:rsidP="00000000" w:rsidRDefault="00000000" w:rsidRPr="00000000" w14:paraId="000010C4">
      <w:pPr>
        <w:numPr>
          <w:ilvl w:val="1"/>
          <w:numId w:val="45"/>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 vào lại số lượng tồn kho</w:t>
      </w:r>
    </w:p>
    <w:p w:rsidR="00000000" w:rsidDel="00000000" w:rsidP="00000000" w:rsidRDefault="00000000" w:rsidRPr="00000000" w14:paraId="000010C5">
      <w:pPr>
        <w:numPr>
          <w:ilvl w:val="1"/>
          <w:numId w:val="45"/>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Trừ lại số tiền sản phẩm trong đơn hàng</w:t>
      </w:r>
    </w:p>
    <w:p w:rsidR="00000000" w:rsidDel="00000000" w:rsidP="00000000" w:rsidRDefault="00000000" w:rsidRPr="00000000" w14:paraId="000010C6">
      <w:pPr>
        <w:numPr>
          <w:ilvl w:val="0"/>
          <w:numId w:val="45"/>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khi trạng thái đơn đổi trả là “Đã gửi sản phẩm”</w:t>
      </w:r>
    </w:p>
    <w:p w:rsidR="00000000" w:rsidDel="00000000" w:rsidP="00000000" w:rsidRDefault="00000000" w:rsidRPr="00000000" w14:paraId="000010C7">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Ẩn đi khi trạng thái đơn hàng là “Đã xử lý xong” và “Đã gửi sản phẩm” </w:t>
      </w:r>
    </w:p>
    <w:p w:rsidR="00000000" w:rsidDel="00000000" w:rsidP="00000000" w:rsidRDefault="00000000" w:rsidRPr="00000000" w14:paraId="000010C8">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29163" cy="4556336"/>
            <wp:effectExtent b="0" l="0" r="0" t="0"/>
            <wp:docPr id="245" name="image100.png"/>
            <a:graphic>
              <a:graphicData uri="http://schemas.openxmlformats.org/drawingml/2006/picture">
                <pic:pic>
                  <pic:nvPicPr>
                    <pic:cNvPr id="0" name="image100.png"/>
                    <pic:cNvPicPr preferRelativeResize="0"/>
                  </pic:nvPicPr>
                  <pic:blipFill>
                    <a:blip r:embed="rId108"/>
                    <a:srcRect b="0" l="0" r="0" t="0"/>
                    <a:stretch>
                      <a:fillRect/>
                    </a:stretch>
                  </pic:blipFill>
                  <pic:spPr>
                    <a:xfrm>
                      <a:off x="0" y="0"/>
                      <a:ext cx="4729163" cy="4556336"/>
                    </a:xfrm>
                    <a:prstGeom prst="rect"/>
                    <a:ln/>
                  </pic:spPr>
                </pic:pic>
              </a:graphicData>
            </a:graphic>
          </wp:inline>
        </w:drawing>
      </w:r>
      <w:r w:rsidDel="00000000" w:rsidR="00000000" w:rsidRPr="00000000">
        <w:rPr>
          <w:rtl w:val="0"/>
        </w:rPr>
      </w:r>
    </w:p>
    <w:p w:rsidR="00000000" w:rsidDel="00000000" w:rsidP="00000000" w:rsidRDefault="00000000" w:rsidRPr="00000000" w14:paraId="000010C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67263" cy="5124528"/>
            <wp:effectExtent b="0" l="0" r="0" t="0"/>
            <wp:docPr id="248" name="image112.png"/>
            <a:graphic>
              <a:graphicData uri="http://schemas.openxmlformats.org/drawingml/2006/picture">
                <pic:pic>
                  <pic:nvPicPr>
                    <pic:cNvPr id="0" name="image112.png"/>
                    <pic:cNvPicPr preferRelativeResize="0"/>
                  </pic:nvPicPr>
                  <pic:blipFill>
                    <a:blip r:embed="rId109"/>
                    <a:srcRect b="0" l="0" r="0" t="0"/>
                    <a:stretch>
                      <a:fillRect/>
                    </a:stretch>
                  </pic:blipFill>
                  <pic:spPr>
                    <a:xfrm>
                      <a:off x="0" y="0"/>
                      <a:ext cx="4767263" cy="5124528"/>
                    </a:xfrm>
                    <a:prstGeom prst="rect"/>
                    <a:ln/>
                  </pic:spPr>
                </pic:pic>
              </a:graphicData>
            </a:graphic>
          </wp:inline>
        </w:drawing>
      </w:r>
      <w:r w:rsidDel="00000000" w:rsidR="00000000" w:rsidRPr="00000000">
        <w:rPr>
          <w:rtl w:val="0"/>
        </w:rPr>
      </w:r>
    </w:p>
    <w:p w:rsidR="00000000" w:rsidDel="00000000" w:rsidP="00000000" w:rsidRDefault="00000000" w:rsidRPr="00000000" w14:paraId="000010CA">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Hình ảnh thông tin chi tiết đơn hàng đổi trả</w:t>
      </w:r>
    </w:p>
    <w:p w:rsidR="00000000" w:rsidDel="00000000" w:rsidP="00000000" w:rsidRDefault="00000000" w:rsidRPr="00000000" w14:paraId="000010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1.Bảng hiển thị danh sách đơn hàng đổi trả</w:t>
      </w:r>
      <w:r w:rsidDel="00000000" w:rsidR="00000000" w:rsidRPr="00000000">
        <w:rPr>
          <w:rtl w:val="0"/>
        </w:rPr>
      </w:r>
    </w:p>
    <w:p w:rsidR="00000000" w:rsidDel="00000000" w:rsidP="00000000" w:rsidRDefault="00000000" w:rsidRPr="00000000" w14:paraId="000010CC">
      <w:pPr>
        <w:numPr>
          <w:ilvl w:val="0"/>
          <w:numId w:val="90"/>
        </w:numPr>
        <w:spacing w:after="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đơn hàng: </w:t>
      </w:r>
      <w:r w:rsidDel="00000000" w:rsidR="00000000" w:rsidRPr="00000000">
        <w:rPr>
          <w:rFonts w:ascii="Times New Roman" w:cs="Times New Roman" w:eastAsia="Times New Roman" w:hAnsi="Times New Roman"/>
          <w:sz w:val="26"/>
          <w:szCs w:val="26"/>
          <w:rtl w:val="0"/>
        </w:rPr>
        <w:t xml:space="preserve">Hiển thị mã đơn hàng đổi trả</w:t>
      </w:r>
      <w:r w:rsidDel="00000000" w:rsidR="00000000" w:rsidRPr="00000000">
        <w:rPr>
          <w:rtl w:val="0"/>
        </w:rPr>
      </w:r>
    </w:p>
    <w:p w:rsidR="00000000" w:rsidDel="00000000" w:rsidP="00000000" w:rsidRDefault="00000000" w:rsidRPr="00000000" w14:paraId="000010CD">
      <w:pPr>
        <w:numPr>
          <w:ilvl w:val="0"/>
          <w:numId w:val="90"/>
        </w:numPr>
        <w:spacing w:after="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Sản phẩm: </w:t>
      </w:r>
      <w:r w:rsidDel="00000000" w:rsidR="00000000" w:rsidRPr="00000000">
        <w:rPr>
          <w:rFonts w:ascii="Times New Roman" w:cs="Times New Roman" w:eastAsia="Times New Roman" w:hAnsi="Times New Roman"/>
          <w:sz w:val="26"/>
          <w:szCs w:val="26"/>
          <w:rtl w:val="0"/>
        </w:rPr>
        <w:t xml:space="preserve">Hiển thị sản phẩm đổi trả của đơn hàng đó</w:t>
      </w:r>
      <w:r w:rsidDel="00000000" w:rsidR="00000000" w:rsidRPr="00000000">
        <w:rPr>
          <w:rtl w:val="0"/>
        </w:rPr>
      </w:r>
    </w:p>
    <w:p w:rsidR="00000000" w:rsidDel="00000000" w:rsidP="00000000" w:rsidRDefault="00000000" w:rsidRPr="00000000" w14:paraId="000010CE">
      <w:pPr>
        <w:numPr>
          <w:ilvl w:val="0"/>
          <w:numId w:val="90"/>
        </w:numPr>
        <w:spacing w:after="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Lý do đổi trả:</w:t>
      </w:r>
      <w:r w:rsidDel="00000000" w:rsidR="00000000" w:rsidRPr="00000000">
        <w:rPr>
          <w:rFonts w:ascii="Times New Roman" w:cs="Times New Roman" w:eastAsia="Times New Roman" w:hAnsi="Times New Roman"/>
          <w:sz w:val="26"/>
          <w:szCs w:val="26"/>
          <w:rtl w:val="0"/>
        </w:rPr>
        <w:t xml:space="preserve"> Hiển thị lý do đổi trả sản phẩm</w:t>
      </w:r>
      <w:r w:rsidDel="00000000" w:rsidR="00000000" w:rsidRPr="00000000">
        <w:rPr>
          <w:rtl w:val="0"/>
        </w:rPr>
      </w:r>
    </w:p>
    <w:p w:rsidR="00000000" w:rsidDel="00000000" w:rsidP="00000000" w:rsidRDefault="00000000" w:rsidRPr="00000000" w14:paraId="000010CF">
      <w:pPr>
        <w:numPr>
          <w:ilvl w:val="0"/>
          <w:numId w:val="90"/>
        </w:numPr>
        <w:spacing w:after="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chi tiết: </w:t>
      </w:r>
      <w:r w:rsidDel="00000000" w:rsidR="00000000" w:rsidRPr="00000000">
        <w:rPr>
          <w:rFonts w:ascii="Times New Roman" w:cs="Times New Roman" w:eastAsia="Times New Roman" w:hAnsi="Times New Roman"/>
          <w:sz w:val="26"/>
          <w:szCs w:val="26"/>
          <w:rtl w:val="0"/>
        </w:rPr>
        <w:t xml:space="preserve">Hiển thị mô tả chi tiết đổi trả sản phẩm</w:t>
      </w:r>
      <w:r w:rsidDel="00000000" w:rsidR="00000000" w:rsidRPr="00000000">
        <w:rPr>
          <w:rtl w:val="0"/>
        </w:rPr>
      </w:r>
    </w:p>
    <w:p w:rsidR="00000000" w:rsidDel="00000000" w:rsidP="00000000" w:rsidRDefault="00000000" w:rsidRPr="00000000" w14:paraId="000010D0">
      <w:pPr>
        <w:numPr>
          <w:ilvl w:val="0"/>
          <w:numId w:val="90"/>
        </w:numPr>
        <w:spacing w:after="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Số điện thoại: </w:t>
      </w:r>
      <w:r w:rsidDel="00000000" w:rsidR="00000000" w:rsidRPr="00000000">
        <w:rPr>
          <w:rFonts w:ascii="Times New Roman" w:cs="Times New Roman" w:eastAsia="Times New Roman" w:hAnsi="Times New Roman"/>
          <w:sz w:val="26"/>
          <w:szCs w:val="26"/>
          <w:rtl w:val="0"/>
        </w:rPr>
        <w:t xml:space="preserve">Hiển thị số điện thoại khách hàng</w:t>
      </w:r>
      <w:r w:rsidDel="00000000" w:rsidR="00000000" w:rsidRPr="00000000">
        <w:rPr>
          <w:rtl w:val="0"/>
        </w:rPr>
      </w:r>
    </w:p>
    <w:p w:rsidR="00000000" w:rsidDel="00000000" w:rsidP="00000000" w:rsidRDefault="00000000" w:rsidRPr="00000000" w14:paraId="000010D1">
      <w:pPr>
        <w:numPr>
          <w:ilvl w:val="0"/>
          <w:numId w:val="90"/>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Trạng thái:</w:t>
      </w:r>
      <w:r w:rsidDel="00000000" w:rsidR="00000000" w:rsidRPr="00000000">
        <w:rPr>
          <w:rFonts w:ascii="Times New Roman" w:cs="Times New Roman" w:eastAsia="Times New Roman" w:hAnsi="Times New Roman"/>
          <w:sz w:val="26"/>
          <w:szCs w:val="26"/>
          <w:rtl w:val="0"/>
        </w:rPr>
        <w:t xml:space="preserve"> Hiển thị trạng thái đơn đổi trả</w:t>
      </w:r>
      <w:r w:rsidDel="00000000" w:rsidR="00000000" w:rsidRPr="00000000">
        <w:rPr>
          <w:rtl w:val="0"/>
        </w:rPr>
      </w:r>
    </w:p>
    <w:p w:rsidR="00000000" w:rsidDel="00000000" w:rsidP="00000000" w:rsidRDefault="00000000" w:rsidRPr="00000000" w14:paraId="000010D2">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Trạng thái đổi trả</w:t>
      </w:r>
    </w:p>
    <w:p w:rsidR="00000000" w:rsidDel="00000000" w:rsidP="00000000" w:rsidRDefault="00000000" w:rsidRPr="00000000" w14:paraId="000010D3">
      <w:pPr>
        <w:numPr>
          <w:ilvl w:val="0"/>
          <w:numId w:val="29"/>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Fonts w:ascii="Times New Roman" w:cs="Times New Roman" w:eastAsia="Times New Roman" w:hAnsi="Times New Roman"/>
          <w:sz w:val="26"/>
          <w:szCs w:val="26"/>
          <w:rtl w:val="0"/>
        </w:rPr>
        <w:t xml:space="preserve">: Button , </w:t>
      </w:r>
      <w:r w:rsidDel="00000000" w:rsidR="00000000" w:rsidRPr="00000000">
        <w:rPr>
          <w:rFonts w:ascii="Times New Roman" w:cs="Times New Roman" w:eastAsia="Times New Roman" w:hAnsi="Times New Roman"/>
          <w:b w:val="1"/>
          <w:sz w:val="26"/>
          <w:szCs w:val="26"/>
          <w:rtl w:val="0"/>
        </w:rPr>
        <w:t xml:space="preserve">kiểu:</w:t>
      </w:r>
      <w:r w:rsidDel="00000000" w:rsidR="00000000" w:rsidRPr="00000000">
        <w:rPr>
          <w:rFonts w:ascii="Times New Roman" w:cs="Times New Roman" w:eastAsia="Times New Roman" w:hAnsi="Times New Roman"/>
          <w:sz w:val="26"/>
          <w:szCs w:val="26"/>
          <w:rtl w:val="0"/>
        </w:rPr>
        <w:t xml:space="preserve"> radio</w:t>
      </w:r>
    </w:p>
    <w:p w:rsidR="00000000" w:rsidDel="00000000" w:rsidP="00000000" w:rsidRDefault="00000000" w:rsidRPr="00000000" w14:paraId="000010D4">
      <w:pPr>
        <w:numPr>
          <w:ilvl w:val="1"/>
          <w:numId w:val="2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Gồm button “Chấp nhận trả hàng” và “từ chối trả hàng”</w:t>
      </w:r>
    </w:p>
    <w:p w:rsidR="00000000" w:rsidDel="00000000" w:rsidP="00000000" w:rsidRDefault="00000000" w:rsidRPr="00000000" w14:paraId="000010D5">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Lý do chấp nhận và từ chối</w:t>
      </w:r>
    </w:p>
    <w:p w:rsidR="00000000" w:rsidDel="00000000" w:rsidP="00000000" w:rsidRDefault="00000000" w:rsidRPr="00000000" w14:paraId="000010D6">
      <w:pPr>
        <w:numPr>
          <w:ilvl w:val="0"/>
          <w:numId w:val="112"/>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Fonts w:ascii="Times New Roman" w:cs="Times New Roman" w:eastAsia="Times New Roman" w:hAnsi="Times New Roman"/>
          <w:sz w:val="26"/>
          <w:szCs w:val="26"/>
          <w:rtl w:val="0"/>
        </w:rPr>
        <w:t xml:space="preserve">: Input , </w:t>
      </w:r>
      <w:r w:rsidDel="00000000" w:rsidR="00000000" w:rsidRPr="00000000">
        <w:rPr>
          <w:rFonts w:ascii="Times New Roman" w:cs="Times New Roman" w:eastAsia="Times New Roman" w:hAnsi="Times New Roman"/>
          <w:b w:val="1"/>
          <w:sz w:val="26"/>
          <w:szCs w:val="26"/>
          <w:rtl w:val="0"/>
        </w:rPr>
        <w:t xml:space="preserve">kiểu:</w:t>
      </w:r>
      <w:r w:rsidDel="00000000" w:rsidR="00000000" w:rsidRPr="00000000">
        <w:rPr>
          <w:rFonts w:ascii="Times New Roman" w:cs="Times New Roman" w:eastAsia="Times New Roman" w:hAnsi="Times New Roman"/>
          <w:sz w:val="26"/>
          <w:szCs w:val="26"/>
          <w:rtl w:val="0"/>
        </w:rPr>
        <w:t xml:space="preserve"> textarea</w:t>
      </w:r>
    </w:p>
    <w:p w:rsidR="00000000" w:rsidDel="00000000" w:rsidP="00000000" w:rsidRDefault="00000000" w:rsidRPr="00000000" w14:paraId="000010D7">
      <w:pPr>
        <w:numPr>
          <w:ilvl w:val="1"/>
          <w:numId w:val="11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nhập lý do để chấp nhận đổi trả đơn hàng hoặc từ chối đơn hàng</w:t>
      </w:r>
    </w:p>
    <w:p w:rsidR="00000000" w:rsidDel="00000000" w:rsidP="00000000" w:rsidRDefault="00000000" w:rsidRPr="00000000" w14:paraId="000010D8">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Button “Xác nhận”</w:t>
      </w:r>
    </w:p>
    <w:p w:rsidR="00000000" w:rsidDel="00000000" w:rsidP="00000000" w:rsidRDefault="00000000" w:rsidRPr="00000000" w14:paraId="000010D9">
      <w:pPr>
        <w:numPr>
          <w:ilvl w:val="0"/>
          <w:numId w:val="9"/>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Fonts w:ascii="Times New Roman" w:cs="Times New Roman" w:eastAsia="Times New Roman" w:hAnsi="Times New Roman"/>
          <w:sz w:val="26"/>
          <w:szCs w:val="26"/>
          <w:rtl w:val="0"/>
        </w:rPr>
        <w:t xml:space="preserve">: Button , </w:t>
      </w:r>
      <w:r w:rsidDel="00000000" w:rsidR="00000000" w:rsidRPr="00000000">
        <w:rPr>
          <w:rFonts w:ascii="Times New Roman" w:cs="Times New Roman" w:eastAsia="Times New Roman" w:hAnsi="Times New Roman"/>
          <w:b w:val="1"/>
          <w:sz w:val="26"/>
          <w:szCs w:val="26"/>
          <w:rtl w:val="0"/>
        </w:rPr>
        <w:t xml:space="preserve">kiểu:</w:t>
      </w:r>
      <w:r w:rsidDel="00000000" w:rsidR="00000000" w:rsidRPr="00000000">
        <w:rPr>
          <w:rFonts w:ascii="Times New Roman" w:cs="Times New Roman" w:eastAsia="Times New Roman" w:hAnsi="Times New Roman"/>
          <w:sz w:val="26"/>
          <w:szCs w:val="26"/>
          <w:rtl w:val="0"/>
        </w:rPr>
        <w:t xml:space="preserve"> submit</w:t>
      </w:r>
    </w:p>
    <w:p w:rsidR="00000000" w:rsidDel="00000000" w:rsidP="00000000" w:rsidRDefault="00000000" w:rsidRPr="00000000" w14:paraId="000010DA">
      <w:pPr>
        <w:numPr>
          <w:ilvl w:val="1"/>
          <w:numId w:val="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xác nhận trạng thái đổi trả đơn hàng </w:t>
      </w:r>
    </w:p>
    <w:p w:rsidR="00000000" w:rsidDel="00000000" w:rsidP="00000000" w:rsidRDefault="00000000" w:rsidRPr="00000000" w14:paraId="000010DB">
      <w:pPr>
        <w:ind w:left="720" w:firstLine="0"/>
        <w:rPr>
          <w:rFonts w:ascii="Times New Roman" w:cs="Times New Roman" w:eastAsia="Times New Roman" w:hAnsi="Times New Roman"/>
          <w:b w:val="1"/>
          <w:sz w:val="26"/>
          <w:szCs w:val="26"/>
        </w:rPr>
      </w:pPr>
      <w:r w:rsidDel="00000000" w:rsidR="00000000" w:rsidRPr="00000000">
        <w:rPr>
          <w:rtl w:val="0"/>
        </w:rPr>
      </w:r>
    </w:p>
    <w:tbl>
      <w:tblPr>
        <w:tblStyle w:val="Table62"/>
        <w:tblW w:w="101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1740"/>
        <w:gridCol w:w="1185"/>
        <w:gridCol w:w="1275"/>
        <w:gridCol w:w="2805"/>
        <w:gridCol w:w="2535"/>
        <w:tblGridChange w:id="0">
          <w:tblGrid>
            <w:gridCol w:w="615"/>
            <w:gridCol w:w="1740"/>
            <w:gridCol w:w="1185"/>
            <w:gridCol w:w="1275"/>
            <w:gridCol w:w="2805"/>
            <w:gridCol w:w="2535"/>
          </w:tblGrid>
        </w:tblGridChange>
      </w:tblGrid>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D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D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thành phần</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D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hiển thị</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D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E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E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báo lỗi</w:t>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E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đổi trả</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E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Radio Button</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E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required</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E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để xác nhận đơn hàng đó có được “chấp nhận đổi trả” hay "từ chối đổi trả"</w:t>
            </w:r>
          </w:p>
          <w:p w:rsidR="00000000" w:rsidDel="00000000" w:rsidP="00000000" w:rsidRDefault="00000000" w:rsidRPr="00000000" w14:paraId="000010E7">
            <w:pPr>
              <w:rPr>
                <w:rFonts w:ascii="Times New Roman" w:cs="Times New Roman" w:eastAsia="Times New Roman" w:hAnsi="Times New Roman"/>
                <w:sz w:val="26"/>
                <w:szCs w:val="26"/>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E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chọn thì sẽ thông báo “Vui lòng chọn trạng thái đổi trả”</w:t>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E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E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Lý do chấp nhận hoặc từ chối</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E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Dropdown Button</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E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lý do chấp nhận hoặc từ chối đổi trả</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E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điền thì sẽ thông báo“ Vui lòng nhập lý do”</w:t>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E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F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F3">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để cập nhật trạng thái đơn đổi trả sản phẩm</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F4">
            <w:pP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0F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F6">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F7">
      <w:pPr>
        <w:spacing w:after="240" w:befor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Cách thức hoạt động</w:t>
      </w:r>
    </w:p>
    <w:p w:rsidR="00000000" w:rsidDel="00000000" w:rsidP="00000000" w:rsidRDefault="00000000" w:rsidRPr="00000000" w14:paraId="000010F8">
      <w:pPr>
        <w:spacing w:after="240" w:before="240" w:lineRule="auto"/>
        <w:rPr>
          <w:rFonts w:ascii="Times" w:cs="Times" w:eastAsia="Times" w:hAnsi="Times"/>
          <w:sz w:val="26"/>
          <w:szCs w:val="26"/>
        </w:rPr>
      </w:pPr>
      <w:r w:rsidDel="00000000" w:rsidR="00000000" w:rsidRPr="00000000">
        <w:rPr>
          <w:rFonts w:ascii="Times" w:cs="Times" w:eastAsia="Times" w:hAnsi="Times"/>
          <w:b w:val="1"/>
          <w:sz w:val="26"/>
          <w:szCs w:val="26"/>
          <w:rtl w:val="0"/>
        </w:rPr>
        <w:tab/>
        <w:t xml:space="preserve">1.Điền form đổi trả: </w:t>
      </w:r>
      <w:r w:rsidDel="00000000" w:rsidR="00000000" w:rsidRPr="00000000">
        <w:rPr>
          <w:rFonts w:ascii="Times" w:cs="Times" w:eastAsia="Times" w:hAnsi="Times"/>
          <w:sz w:val="26"/>
          <w:szCs w:val="26"/>
          <w:rtl w:val="0"/>
        </w:rPr>
        <w:t xml:space="preserve">Khách hàng nhấn vào button “Đổi trả hàng” sẽ hiện ra và điền vào form đổi trả hàng.</w:t>
      </w:r>
    </w:p>
    <w:p w:rsidR="00000000" w:rsidDel="00000000" w:rsidP="00000000" w:rsidRDefault="00000000" w:rsidRPr="00000000" w14:paraId="000010F9">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ab/>
      </w:r>
      <w:r w:rsidDel="00000000" w:rsidR="00000000" w:rsidRPr="00000000">
        <w:rPr>
          <w:rFonts w:ascii="Times" w:cs="Times" w:eastAsia="Times" w:hAnsi="Times"/>
          <w:b w:val="1"/>
          <w:sz w:val="26"/>
          <w:szCs w:val="26"/>
          <w:rtl w:val="0"/>
        </w:rPr>
        <w:t xml:space="preserve">2.Danh sách đổi trả: </w:t>
      </w:r>
      <w:r w:rsidDel="00000000" w:rsidR="00000000" w:rsidRPr="00000000">
        <w:rPr>
          <w:rFonts w:ascii="Times" w:cs="Times" w:eastAsia="Times" w:hAnsi="Times"/>
          <w:sz w:val="26"/>
          <w:szCs w:val="26"/>
          <w:rtl w:val="0"/>
        </w:rPr>
        <w:t xml:space="preserve">Ở mục returns order sẽ hiển thị ra bảng chứa danh sách các đơn hàng trong quá trình đổi trả</w:t>
      </w:r>
    </w:p>
    <w:p w:rsidR="00000000" w:rsidDel="00000000" w:rsidP="00000000" w:rsidRDefault="00000000" w:rsidRPr="00000000" w14:paraId="000010FA">
      <w:pPr>
        <w:numPr>
          <w:ilvl w:val="0"/>
          <w:numId w:val="7"/>
        </w:numPr>
        <w:spacing w:after="0" w:before="240" w:lineRule="auto"/>
        <w:ind w:left="144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Khi vừa gửi yêu cầu trả hàng thì ở trạng thái “Chờ xác nhận”</w:t>
      </w:r>
    </w:p>
    <w:p w:rsidR="00000000" w:rsidDel="00000000" w:rsidP="00000000" w:rsidRDefault="00000000" w:rsidRPr="00000000" w14:paraId="000010FB">
      <w:pPr>
        <w:numPr>
          <w:ilvl w:val="0"/>
          <w:numId w:val="7"/>
        </w:numPr>
        <w:spacing w:after="0" w:before="0" w:lineRule="auto"/>
        <w:ind w:left="144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Sau khi admin đã giải quyết thì ở trạng thái “Đã xong”</w:t>
      </w:r>
    </w:p>
    <w:p w:rsidR="00000000" w:rsidDel="00000000" w:rsidP="00000000" w:rsidRDefault="00000000" w:rsidRPr="00000000" w14:paraId="000010FC">
      <w:pPr>
        <w:numPr>
          <w:ilvl w:val="1"/>
          <w:numId w:val="7"/>
        </w:numPr>
        <w:spacing w:after="240" w:before="0" w:lineRule="auto"/>
        <w:ind w:left="21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Hiển thị button “Xem” ở danh sách đổi trả của user</w:t>
      </w:r>
    </w:p>
    <w:p w:rsidR="00000000" w:rsidDel="00000000" w:rsidP="00000000" w:rsidRDefault="00000000" w:rsidRPr="00000000" w14:paraId="000010FD">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ab/>
      </w:r>
      <w:r w:rsidDel="00000000" w:rsidR="00000000" w:rsidRPr="00000000">
        <w:rPr>
          <w:rFonts w:ascii="Times" w:cs="Times" w:eastAsia="Times" w:hAnsi="Times"/>
          <w:b w:val="1"/>
          <w:sz w:val="26"/>
          <w:szCs w:val="26"/>
          <w:rtl w:val="0"/>
        </w:rPr>
        <w:t xml:space="preserve">3.Bảng thông báo kết quả đổi trả: </w:t>
      </w:r>
      <w:r w:rsidDel="00000000" w:rsidR="00000000" w:rsidRPr="00000000">
        <w:rPr>
          <w:rFonts w:ascii="Times" w:cs="Times" w:eastAsia="Times" w:hAnsi="Times"/>
          <w:sz w:val="26"/>
          <w:szCs w:val="26"/>
          <w:rtl w:val="0"/>
        </w:rPr>
        <w:t xml:space="preserve">Khi nhấn vào button "Xem" sẽ hiển thị ra bảng </w:t>
      </w:r>
    </w:p>
    <w:p w:rsidR="00000000" w:rsidDel="00000000" w:rsidP="00000000" w:rsidRDefault="00000000" w:rsidRPr="00000000" w14:paraId="000010FE">
      <w:pPr>
        <w:numPr>
          <w:ilvl w:val="0"/>
          <w:numId w:val="25"/>
        </w:numPr>
        <w:spacing w:after="0" w:before="240" w:lineRule="auto"/>
        <w:ind w:left="144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Nếu tình trạng là “Chấp nhận trả hàng” thì người dùng sẽ xác nhận gửi đơn hàng về kho công ty bằng cách nhấn vào button "Đã gửi hàng" sẽ chuyển trạng thái returns order thành "Đã gửi sản phẩm"</w:t>
      </w:r>
    </w:p>
    <w:p w:rsidR="00000000" w:rsidDel="00000000" w:rsidP="00000000" w:rsidRDefault="00000000" w:rsidRPr="00000000" w14:paraId="000010FF">
      <w:pPr>
        <w:numPr>
          <w:ilvl w:val="0"/>
          <w:numId w:val="25"/>
        </w:numPr>
        <w:spacing w:after="240" w:before="0" w:lineRule="auto"/>
        <w:ind w:left="144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Nếu tình trạng là “Từ chối đơn hàng” thì người dùng có thể liên hệ dựa trên số hotline.</w:t>
      </w:r>
    </w:p>
    <w:p w:rsidR="00000000" w:rsidDel="00000000" w:rsidP="00000000" w:rsidRDefault="00000000" w:rsidRPr="00000000" w14:paraId="00001100">
      <w:pPr>
        <w:spacing w:after="240" w:before="240" w:lineRule="auto"/>
        <w:ind w:left="0" w:firstLine="0"/>
        <w:rPr>
          <w:rFonts w:ascii="Times" w:cs="Times" w:eastAsia="Times" w:hAnsi="Times"/>
          <w:sz w:val="26"/>
          <w:szCs w:val="26"/>
        </w:rPr>
      </w:pPr>
      <w:r w:rsidDel="00000000" w:rsidR="00000000" w:rsidRPr="00000000">
        <w:rPr>
          <w:rFonts w:ascii="Times" w:cs="Times" w:eastAsia="Times" w:hAnsi="Times"/>
          <w:sz w:val="26"/>
          <w:szCs w:val="26"/>
          <w:rtl w:val="0"/>
        </w:rPr>
        <w:tab/>
      </w:r>
      <w:r w:rsidDel="00000000" w:rsidR="00000000" w:rsidRPr="00000000">
        <w:rPr>
          <w:rFonts w:ascii="Times" w:cs="Times" w:eastAsia="Times" w:hAnsi="Times"/>
          <w:b w:val="1"/>
          <w:sz w:val="26"/>
          <w:szCs w:val="26"/>
          <w:rtl w:val="0"/>
        </w:rPr>
        <w:t xml:space="preserve">4. Xác nhận đã nhận hàng hoàn trả (admin): </w:t>
      </w:r>
      <w:r w:rsidDel="00000000" w:rsidR="00000000" w:rsidRPr="00000000">
        <w:rPr>
          <w:rFonts w:ascii="Times" w:cs="Times" w:eastAsia="Times" w:hAnsi="Times"/>
          <w:sz w:val="26"/>
          <w:szCs w:val="26"/>
          <w:rtl w:val="0"/>
        </w:rPr>
        <w:t xml:space="preserve">Admin sẽ xác nhận đã nhận được đơn hàng hoàn trả bằng cách nhấn vào button "Đã nhận sản phẩm".</w:t>
      </w:r>
    </w:p>
    <w:p w:rsidR="00000000" w:rsidDel="00000000" w:rsidP="00000000" w:rsidRDefault="00000000" w:rsidRPr="00000000" w14:paraId="00001101">
      <w:pPr>
        <w:numPr>
          <w:ilvl w:val="0"/>
          <w:numId w:val="20"/>
        </w:numPr>
        <w:spacing w:after="0" w:before="240" w:lineRule="auto"/>
        <w:ind w:left="144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Trạng thái returns order đổi thành “Đã xử lý xong”</w:t>
      </w:r>
    </w:p>
    <w:p w:rsidR="00000000" w:rsidDel="00000000" w:rsidP="00000000" w:rsidRDefault="00000000" w:rsidRPr="00000000" w14:paraId="00001102">
      <w:pPr>
        <w:numPr>
          <w:ilvl w:val="0"/>
          <w:numId w:val="20"/>
        </w:numPr>
        <w:spacing w:after="0" w:before="0" w:lineRule="auto"/>
        <w:ind w:left="144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Thực hiện cộng số lượng sản phẩm vào kho hàng</w:t>
      </w:r>
    </w:p>
    <w:p w:rsidR="00000000" w:rsidDel="00000000" w:rsidP="00000000" w:rsidRDefault="00000000" w:rsidRPr="00000000" w14:paraId="00001103">
      <w:pPr>
        <w:numPr>
          <w:ilvl w:val="0"/>
          <w:numId w:val="20"/>
        </w:numPr>
        <w:spacing w:after="240" w:before="0" w:lineRule="auto"/>
        <w:ind w:left="144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Thực hiện trừ đi giá tiền của hóa đơn</w:t>
      </w:r>
    </w:p>
    <w:p w:rsidR="00000000" w:rsidDel="00000000" w:rsidP="00000000" w:rsidRDefault="00000000" w:rsidRPr="00000000" w14:paraId="00001104">
      <w:pPr>
        <w:spacing w:after="240" w:before="240"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1105">
      <w:pPr>
        <w:pStyle w:val="Heading3"/>
        <w:rPr>
          <w:rFonts w:ascii="Times New Roman" w:cs="Times New Roman" w:eastAsia="Times New Roman" w:hAnsi="Times New Roman"/>
          <w:color w:val="000000"/>
          <w:sz w:val="26"/>
          <w:szCs w:val="26"/>
        </w:rPr>
      </w:pPr>
      <w:bookmarkStart w:colFirst="0" w:colLast="0" w:name="_heading=h.111kx3o" w:id="52"/>
      <w:bookmarkEnd w:id="52"/>
      <w:r w:rsidDel="00000000" w:rsidR="00000000" w:rsidRPr="00000000">
        <w:rPr>
          <w:rFonts w:ascii="Times New Roman" w:cs="Times New Roman" w:eastAsia="Times New Roman" w:hAnsi="Times New Roman"/>
          <w:color w:val="000000"/>
          <w:sz w:val="26"/>
          <w:szCs w:val="26"/>
          <w:rtl w:val="0"/>
        </w:rPr>
        <w:t xml:space="preserve">5.25 Trang chủ admin</w:t>
      </w:r>
    </w:p>
    <w:p w:rsidR="00000000" w:rsidDel="00000000" w:rsidP="00000000" w:rsidRDefault="00000000" w:rsidRPr="00000000" w14:paraId="00001106">
      <w:pPr>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26"/>
          <w:szCs w:val="26"/>
          <w:rtl w:val="0"/>
        </w:rPr>
        <w:t xml:space="preserve">Mô tả chức năng:</w:t>
      </w:r>
      <w:r w:rsidDel="00000000" w:rsidR="00000000" w:rsidRPr="00000000">
        <w:rPr>
          <w:rtl w:val="0"/>
        </w:rPr>
      </w:r>
    </w:p>
    <w:p w:rsidR="00000000" w:rsidDel="00000000" w:rsidP="00000000" w:rsidRDefault="00000000" w:rsidRPr="00000000" w14:paraId="00001107">
      <w:pPr>
        <w:numPr>
          <w:ilvl w:val="0"/>
          <w:numId w:val="4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Trang chủ admin trong một hệ thống quản trị có thể bao gồm nhiều chức năng và thông tin quan trọng để người quản trị có thể dễ dàng theo dõi và quản lý các hoạt động của hệ thống.</w:t>
      </w:r>
      <w:r w:rsidDel="00000000" w:rsidR="00000000" w:rsidRPr="00000000">
        <w:rPr>
          <w:rtl w:val="0"/>
        </w:rPr>
      </w:r>
    </w:p>
    <w:p w:rsidR="00000000" w:rsidDel="00000000" w:rsidP="00000000" w:rsidRDefault="00000000" w:rsidRPr="00000000" w14:paraId="00001108">
      <w:pPr>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186363" cy="2809875"/>
            <wp:effectExtent b="0" l="0" r="0" t="0"/>
            <wp:docPr id="247" name="image95.png"/>
            <a:graphic>
              <a:graphicData uri="http://schemas.openxmlformats.org/drawingml/2006/picture">
                <pic:pic>
                  <pic:nvPicPr>
                    <pic:cNvPr id="0" name="image95.png"/>
                    <pic:cNvPicPr preferRelativeResize="0"/>
                  </pic:nvPicPr>
                  <pic:blipFill>
                    <a:blip r:embed="rId110"/>
                    <a:srcRect b="0" l="0" r="0" t="0"/>
                    <a:stretch>
                      <a:fillRect/>
                    </a:stretch>
                  </pic:blipFill>
                  <pic:spPr>
                    <a:xfrm>
                      <a:off x="0" y="0"/>
                      <a:ext cx="5186363" cy="2809875"/>
                    </a:xfrm>
                    <a:prstGeom prst="rect"/>
                    <a:ln/>
                  </pic:spPr>
                </pic:pic>
              </a:graphicData>
            </a:graphic>
          </wp:inline>
        </w:drawing>
      </w:r>
      <w:r w:rsidDel="00000000" w:rsidR="00000000" w:rsidRPr="00000000">
        <w:rPr>
          <w:rtl w:val="0"/>
        </w:rPr>
      </w:r>
    </w:p>
    <w:p w:rsidR="00000000" w:rsidDel="00000000" w:rsidP="00000000" w:rsidRDefault="00000000" w:rsidRPr="00000000" w14:paraId="00001109">
      <w:pPr>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110A">
      <w:pPr>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ab/>
        <w:tab/>
        <w:tab/>
        <w:tab/>
        <w:tab/>
        <w:tab/>
        <w:tab/>
      </w: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089055" cy="2265559"/>
            <wp:effectExtent b="0" l="0" r="0" t="0"/>
            <wp:docPr id="242" name="image96.png"/>
            <a:graphic>
              <a:graphicData uri="http://schemas.openxmlformats.org/drawingml/2006/picture">
                <pic:pic>
                  <pic:nvPicPr>
                    <pic:cNvPr id="0" name="image96.png"/>
                    <pic:cNvPicPr preferRelativeResize="0"/>
                  </pic:nvPicPr>
                  <pic:blipFill>
                    <a:blip r:embed="rId111"/>
                    <a:srcRect b="0" l="0" r="0" t="0"/>
                    <a:stretch>
                      <a:fillRect/>
                    </a:stretch>
                  </pic:blipFill>
                  <pic:spPr>
                    <a:xfrm>
                      <a:off x="0" y="0"/>
                      <a:ext cx="5089055" cy="2265559"/>
                    </a:xfrm>
                    <a:prstGeom prst="rect"/>
                    <a:ln/>
                  </pic:spPr>
                </pic:pic>
              </a:graphicData>
            </a:graphic>
          </wp:inline>
        </w:drawing>
      </w:r>
      <w:r w:rsidDel="00000000" w:rsidR="00000000" w:rsidRPr="00000000">
        <w:rPr>
          <w:rFonts w:ascii="Times New Roman" w:cs="Times New Roman" w:eastAsia="Times New Roman" w:hAnsi="Times New Roman"/>
          <w:sz w:val="26"/>
          <w:szCs w:val="26"/>
          <w:highlight w:val="white"/>
          <w:rtl w:val="0"/>
        </w:rPr>
        <w:tab/>
        <w:tab/>
        <w:tab/>
      </w:r>
      <w:r w:rsidDel="00000000" w:rsidR="00000000" w:rsidRPr="00000000">
        <w:rPr>
          <w:rFonts w:ascii="Times New Roman" w:cs="Times New Roman" w:eastAsia="Times New Roman" w:hAnsi="Times New Roman"/>
          <w:sz w:val="26"/>
          <w:szCs w:val="26"/>
          <w:rtl w:val="0"/>
        </w:rPr>
        <w:t xml:space="preserve">         Hình ảnh trang chủ admin</w:t>
      </w:r>
      <w:r w:rsidDel="00000000" w:rsidR="00000000" w:rsidRPr="00000000">
        <w:rPr>
          <w:rtl w:val="0"/>
        </w:rPr>
      </w:r>
    </w:p>
    <w:p w:rsidR="00000000" w:rsidDel="00000000" w:rsidP="00000000" w:rsidRDefault="00000000" w:rsidRPr="00000000" w14:paraId="0000110B">
      <w:pPr>
        <w:numPr>
          <w:ilvl w:val="0"/>
          <w:numId w:val="57"/>
        </w:numPr>
        <w:spacing w:after="0" w:before="24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Giao diện trang chủ admin</w:t>
      </w:r>
    </w:p>
    <w:p w:rsidR="00000000" w:rsidDel="00000000" w:rsidP="00000000" w:rsidRDefault="00000000" w:rsidRPr="00000000" w14:paraId="0000110C">
      <w:pPr>
        <w:numPr>
          <w:ilvl w:val="1"/>
          <w:numId w:val="57"/>
        </w:numPr>
        <w:spacing w:after="0" w:before="0" w:lineRule="auto"/>
        <w:ind w:left="216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Tổng doanh thu: </w:t>
      </w:r>
      <w:r w:rsidDel="00000000" w:rsidR="00000000" w:rsidRPr="00000000">
        <w:rPr>
          <w:rFonts w:ascii="Times New Roman" w:cs="Times New Roman" w:eastAsia="Times New Roman" w:hAnsi="Times New Roman"/>
          <w:sz w:val="26"/>
          <w:szCs w:val="26"/>
          <w:rtl w:val="0"/>
        </w:rPr>
        <w:t xml:space="preserve">hiển thị tổng giá trị của tất cả đơn thống</w:t>
      </w:r>
      <w:r w:rsidDel="00000000" w:rsidR="00000000" w:rsidRPr="00000000">
        <w:rPr>
          <w:rtl w:val="0"/>
        </w:rPr>
      </w:r>
    </w:p>
    <w:p w:rsidR="00000000" w:rsidDel="00000000" w:rsidP="00000000" w:rsidRDefault="00000000" w:rsidRPr="00000000" w14:paraId="0000110D">
      <w:pPr>
        <w:numPr>
          <w:ilvl w:val="2"/>
          <w:numId w:val="57"/>
        </w:numPr>
        <w:spacing w:after="0" w:before="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tiền tệ “VND”</w:t>
      </w:r>
    </w:p>
    <w:p w:rsidR="00000000" w:rsidDel="00000000" w:rsidP="00000000" w:rsidRDefault="00000000" w:rsidRPr="00000000" w14:paraId="0000110E">
      <w:pPr>
        <w:numPr>
          <w:ilvl w:val="1"/>
          <w:numId w:val="57"/>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Doanh thu trong tháng:</w:t>
      </w:r>
      <w:r w:rsidDel="00000000" w:rsidR="00000000" w:rsidRPr="00000000">
        <w:rPr>
          <w:rFonts w:ascii="Times New Roman" w:cs="Times New Roman" w:eastAsia="Times New Roman" w:hAnsi="Times New Roman"/>
          <w:sz w:val="26"/>
          <w:szCs w:val="26"/>
          <w:rtl w:val="0"/>
        </w:rPr>
        <w:t xml:space="preserve"> hiển thị tổng giá trị của tất cả đơn hàng trong tháng đó </w:t>
      </w:r>
    </w:p>
    <w:p w:rsidR="00000000" w:rsidDel="00000000" w:rsidP="00000000" w:rsidRDefault="00000000" w:rsidRPr="00000000" w14:paraId="0000110F">
      <w:pPr>
        <w:numPr>
          <w:ilvl w:val="2"/>
          <w:numId w:val="57"/>
        </w:numPr>
        <w:spacing w:after="0" w:before="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tiền tệ “VND”</w:t>
      </w:r>
    </w:p>
    <w:p w:rsidR="00000000" w:rsidDel="00000000" w:rsidP="00000000" w:rsidRDefault="00000000" w:rsidRPr="00000000" w14:paraId="00001110">
      <w:pPr>
        <w:numPr>
          <w:ilvl w:val="1"/>
          <w:numId w:val="57"/>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Tổng user:</w:t>
      </w:r>
      <w:r w:rsidDel="00000000" w:rsidR="00000000" w:rsidRPr="00000000">
        <w:rPr>
          <w:rFonts w:ascii="Times New Roman" w:cs="Times New Roman" w:eastAsia="Times New Roman" w:hAnsi="Times New Roman"/>
          <w:sz w:val="26"/>
          <w:szCs w:val="26"/>
          <w:rtl w:val="0"/>
        </w:rPr>
        <w:t xml:space="preserve"> hiển thị số lượng user đã tạo tài khoản trên hệ thống</w:t>
      </w:r>
    </w:p>
    <w:p w:rsidR="00000000" w:rsidDel="00000000" w:rsidP="00000000" w:rsidRDefault="00000000" w:rsidRPr="00000000" w14:paraId="00001111">
      <w:pPr>
        <w:numPr>
          <w:ilvl w:val="1"/>
          <w:numId w:val="57"/>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Tổng sản phẩm:</w:t>
      </w:r>
      <w:r w:rsidDel="00000000" w:rsidR="00000000" w:rsidRPr="00000000">
        <w:rPr>
          <w:rFonts w:ascii="Times New Roman" w:cs="Times New Roman" w:eastAsia="Times New Roman" w:hAnsi="Times New Roman"/>
          <w:sz w:val="26"/>
          <w:szCs w:val="26"/>
          <w:rtl w:val="0"/>
        </w:rPr>
        <w:t xml:space="preserve"> hiển thị số lượng sản phẩm có trong kho hàng</w:t>
      </w:r>
    </w:p>
    <w:p w:rsidR="00000000" w:rsidDel="00000000" w:rsidP="00000000" w:rsidRDefault="00000000" w:rsidRPr="00000000" w14:paraId="00001112">
      <w:pPr>
        <w:numPr>
          <w:ilvl w:val="1"/>
          <w:numId w:val="57"/>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Doanh thu trong ngày:</w:t>
      </w:r>
      <w:r w:rsidDel="00000000" w:rsidR="00000000" w:rsidRPr="00000000">
        <w:rPr>
          <w:rFonts w:ascii="Times New Roman" w:cs="Times New Roman" w:eastAsia="Times New Roman" w:hAnsi="Times New Roman"/>
          <w:sz w:val="26"/>
          <w:szCs w:val="26"/>
          <w:rtl w:val="0"/>
        </w:rPr>
        <w:t xml:space="preserve"> hiển thị tổng giá trị của tất cả đơn hàng trong ngày hiện tại</w:t>
      </w:r>
    </w:p>
    <w:p w:rsidR="00000000" w:rsidDel="00000000" w:rsidP="00000000" w:rsidRDefault="00000000" w:rsidRPr="00000000" w14:paraId="00001113">
      <w:pPr>
        <w:numPr>
          <w:ilvl w:val="2"/>
          <w:numId w:val="57"/>
        </w:numPr>
        <w:spacing w:after="0" w:before="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tiền tệ “VND”</w:t>
      </w:r>
    </w:p>
    <w:p w:rsidR="00000000" w:rsidDel="00000000" w:rsidP="00000000" w:rsidRDefault="00000000" w:rsidRPr="00000000" w14:paraId="00001114">
      <w:pPr>
        <w:numPr>
          <w:ilvl w:val="1"/>
          <w:numId w:val="57"/>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Top user:</w:t>
      </w:r>
      <w:r w:rsidDel="00000000" w:rsidR="00000000" w:rsidRPr="00000000">
        <w:rPr>
          <w:rFonts w:ascii="Times New Roman" w:cs="Times New Roman" w:eastAsia="Times New Roman" w:hAnsi="Times New Roman"/>
          <w:sz w:val="26"/>
          <w:szCs w:val="26"/>
          <w:rtl w:val="0"/>
        </w:rPr>
        <w:t xml:space="preserve"> hiển thị tên user có tổng giá trị tất cả đơn hàng lớn nhất</w:t>
      </w:r>
    </w:p>
    <w:p w:rsidR="00000000" w:rsidDel="00000000" w:rsidP="00000000" w:rsidRDefault="00000000" w:rsidRPr="00000000" w14:paraId="00001115">
      <w:pPr>
        <w:numPr>
          <w:ilvl w:val="1"/>
          <w:numId w:val="57"/>
        </w:numPr>
        <w:spacing w:after="24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Tổng đơn hàng:</w:t>
      </w:r>
      <w:r w:rsidDel="00000000" w:rsidR="00000000" w:rsidRPr="00000000">
        <w:rPr>
          <w:rFonts w:ascii="Times New Roman" w:cs="Times New Roman" w:eastAsia="Times New Roman" w:hAnsi="Times New Roman"/>
          <w:sz w:val="26"/>
          <w:szCs w:val="26"/>
          <w:rtl w:val="0"/>
        </w:rPr>
        <w:t xml:space="preserve"> hiển thị số lượng đơn hàng đã được mua trên hệ thống</w:t>
      </w:r>
    </w:p>
    <w:p w:rsidR="00000000" w:rsidDel="00000000" w:rsidP="00000000" w:rsidRDefault="00000000" w:rsidRPr="00000000" w14:paraId="00001116">
      <w:pPr>
        <w:pStyle w:val="Heading3"/>
        <w:rPr>
          <w:rFonts w:ascii="Times New Roman" w:cs="Times New Roman" w:eastAsia="Times New Roman" w:hAnsi="Times New Roman"/>
          <w:color w:val="000000"/>
          <w:sz w:val="30"/>
          <w:szCs w:val="30"/>
        </w:rPr>
      </w:pPr>
      <w:bookmarkStart w:colFirst="0" w:colLast="0" w:name="_heading=h.3l18frh" w:id="53"/>
      <w:bookmarkEnd w:id="53"/>
      <w:r w:rsidDel="00000000" w:rsidR="00000000" w:rsidRPr="00000000">
        <w:rPr>
          <w:rFonts w:ascii="Times New Roman" w:cs="Times New Roman" w:eastAsia="Times New Roman" w:hAnsi="Times New Roman"/>
          <w:color w:val="000000"/>
          <w:sz w:val="30"/>
          <w:szCs w:val="30"/>
          <w:rtl w:val="0"/>
        </w:rPr>
        <w:t xml:space="preserve">5.28 Hiển thị danh sách, tìm và xóa sản phẩm ( admin )</w:t>
      </w:r>
    </w:p>
    <w:p w:rsidR="00000000" w:rsidDel="00000000" w:rsidP="00000000" w:rsidRDefault="00000000" w:rsidRPr="00000000" w14:paraId="00001117">
      <w:pPr>
        <w:spacing w:after="240" w:before="240" w:lineRule="auto"/>
        <w:rPr/>
      </w:pPr>
      <w:r w:rsidDel="00000000" w:rsidR="00000000" w:rsidRPr="00000000">
        <w:rPr/>
        <w:drawing>
          <wp:inline distB="114300" distT="114300" distL="114300" distR="114300">
            <wp:extent cx="5731200" cy="2768600"/>
            <wp:effectExtent b="0" l="0" r="0" t="0"/>
            <wp:docPr id="241" name="image105.png"/>
            <a:graphic>
              <a:graphicData uri="http://schemas.openxmlformats.org/drawingml/2006/picture">
                <pic:pic>
                  <pic:nvPicPr>
                    <pic:cNvPr id="0" name="image105.png"/>
                    <pic:cNvPicPr preferRelativeResize="0"/>
                  </pic:nvPicPr>
                  <pic:blipFill>
                    <a:blip r:embed="rId112"/>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1118">
      <w:pPr>
        <w:spacing w:after="240" w:before="240" w:lineRule="auto"/>
        <w:rPr>
          <w:rFonts w:ascii="Times" w:cs="Times" w:eastAsia="Times" w:hAnsi="Times"/>
          <w:sz w:val="26"/>
          <w:szCs w:val="26"/>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119">
      <w:pPr>
        <w:spacing w:after="240" w:before="240" w:lineRule="auto"/>
        <w:ind w:left="720" w:firstLine="0"/>
        <w:rPr/>
      </w:pPr>
      <w:r w:rsidDel="00000000" w:rsidR="00000000" w:rsidRPr="00000000">
        <w:rPr>
          <w:rFonts w:ascii="Times" w:cs="Times" w:eastAsia="Times" w:hAnsi="Times"/>
          <w:sz w:val="26"/>
          <w:szCs w:val="26"/>
          <w:rtl w:val="0"/>
        </w:rPr>
        <w:t xml:space="preserve"> </w:t>
      </w:r>
      <w:r w:rsidDel="00000000" w:rsidR="00000000" w:rsidRPr="00000000">
        <w:rPr>
          <w:rtl w:val="0"/>
        </w:rPr>
        <w:t xml:space="preserve">          </w:t>
      </w:r>
    </w:p>
    <w:p w:rsidR="00000000" w:rsidDel="00000000" w:rsidP="00000000" w:rsidRDefault="00000000" w:rsidRPr="00000000" w14:paraId="0000111A">
      <w:pPr>
        <w:spacing w:after="240" w:before="240" w:lineRule="auto"/>
        <w:rPr>
          <w:rFonts w:ascii="Times" w:cs="Times" w:eastAsia="Times" w:hAnsi="Times"/>
          <w:sz w:val="26"/>
          <w:szCs w:val="26"/>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11B">
      <w:pPr>
        <w:spacing w:after="240" w:before="240" w:lineRule="auto"/>
        <w:rPr>
          <w:rFonts w:ascii="Times" w:cs="Times" w:eastAsia="Times" w:hAnsi="Times"/>
          <w:sz w:val="28"/>
          <w:szCs w:val="28"/>
        </w:rPr>
      </w:pPr>
      <w:r w:rsidDel="00000000" w:rsidR="00000000" w:rsidRPr="00000000">
        <w:rPr>
          <w:rFonts w:ascii="Times" w:cs="Times" w:eastAsia="Times" w:hAnsi="Times"/>
          <w:b w:val="1"/>
          <w:sz w:val="28"/>
          <w:szCs w:val="28"/>
          <w:rtl w:val="0"/>
        </w:rPr>
        <w:t xml:space="preserve">Mô tả các trường và quy tắc xác thực dữ liệu</w:t>
      </w:r>
      <w:r w:rsidDel="00000000" w:rsidR="00000000" w:rsidRPr="00000000">
        <w:rPr>
          <w:rtl w:val="0"/>
        </w:rPr>
      </w:r>
    </w:p>
    <w:p w:rsidR="00000000" w:rsidDel="00000000" w:rsidP="00000000" w:rsidRDefault="00000000" w:rsidRPr="00000000" w14:paraId="0000111C">
      <w:pPr>
        <w:numPr>
          <w:ilvl w:val="0"/>
          <w:numId w:val="28"/>
        </w:numPr>
        <w:spacing w:after="24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Lọc Sản phẩm </w:t>
      </w:r>
    </w:p>
    <w:p w:rsidR="00000000" w:rsidDel="00000000" w:rsidP="00000000" w:rsidRDefault="00000000" w:rsidRPr="00000000" w14:paraId="0000111D">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Loại: Dropdown Button</w:t>
      </w:r>
    </w:p>
    <w:p w:rsidR="00000000" w:rsidDel="00000000" w:rsidP="00000000" w:rsidRDefault="00000000" w:rsidRPr="00000000" w14:paraId="0000111E">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Chức năng: Cho phép người dùng chọn loại sản phẩm từ danh sách (ví dụ: Quần, Áo) Sau đó tìm kiếm theo danh mục đã chọn</w:t>
      </w:r>
    </w:p>
    <w:p w:rsidR="00000000" w:rsidDel="00000000" w:rsidP="00000000" w:rsidRDefault="00000000" w:rsidRPr="00000000" w14:paraId="0000111F">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2.</w:t>
      </w:r>
      <w:r w:rsidDel="00000000" w:rsidR="00000000" w:rsidRPr="00000000">
        <w:rPr>
          <w:rFonts w:ascii="Times" w:cs="Times" w:eastAsia="Times" w:hAnsi="Times"/>
          <w:sz w:val="14"/>
          <w:szCs w:val="14"/>
          <w:rtl w:val="0"/>
        </w:rPr>
        <w:t xml:space="preserve">  </w:t>
        <w:tab/>
      </w:r>
      <w:r w:rsidDel="00000000" w:rsidR="00000000" w:rsidRPr="00000000">
        <w:rPr>
          <w:rFonts w:ascii="Times" w:cs="Times" w:eastAsia="Times" w:hAnsi="Times"/>
          <w:sz w:val="26"/>
          <w:szCs w:val="26"/>
          <w:rtl w:val="0"/>
        </w:rPr>
        <w:t xml:space="preserve">Tìm kiếm Sản phẩm </w:t>
      </w:r>
    </w:p>
    <w:p w:rsidR="00000000" w:rsidDel="00000000" w:rsidP="00000000" w:rsidRDefault="00000000" w:rsidRPr="00000000" w14:paraId="00001120">
      <w:pPr>
        <w:spacing w:after="240" w:before="240" w:lineRule="auto"/>
        <w:ind w:left="10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Input, Type: text</w:t>
      </w:r>
    </w:p>
    <w:p w:rsidR="00000000" w:rsidDel="00000000" w:rsidP="00000000" w:rsidRDefault="00000000" w:rsidRPr="00000000" w14:paraId="00001121">
      <w:pPr>
        <w:spacing w:after="240" w:before="240" w:lineRule="auto"/>
        <w:ind w:left="10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Chiều dài: 0 - 50 kí tự</w:t>
      </w:r>
    </w:p>
    <w:p w:rsidR="00000000" w:rsidDel="00000000" w:rsidP="00000000" w:rsidRDefault="00000000" w:rsidRPr="00000000" w14:paraId="00001122">
      <w:pPr>
        <w:spacing w:after="240" w:before="240" w:lineRule="auto"/>
        <w:ind w:left="10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Chức năng: Cho phép người dùng nhập từ khóa để tìm kiếm sản phẩm. theo id, tên, mô tả của sản phẩm</w:t>
      </w:r>
    </w:p>
    <w:p w:rsidR="00000000" w:rsidDel="00000000" w:rsidP="00000000" w:rsidRDefault="00000000" w:rsidRPr="00000000" w14:paraId="00001123">
      <w:pPr>
        <w:spacing w:after="240" w:before="240" w:lineRule="auto"/>
        <w:ind w:left="10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Khi tìm kiếm bằng tên sản phẩm sẽ hiển thị ra tối đa 6 dòng gợi ý dữ liệu sản phẩm có liên quan tới từ khóa tìm kiếm. Trong các dòng dữ liệu sẽ tô đậm các từ liên quan tới từ khóa đang tìm kiếm. Nếu chọn một dòng nào thì sẽ tự động tìm kiếm sản phẩm đã gợi ý đó</w:t>
      </w:r>
    </w:p>
    <w:p w:rsidR="00000000" w:rsidDel="00000000" w:rsidP="00000000" w:rsidRDefault="00000000" w:rsidRPr="00000000" w14:paraId="00001124">
      <w:pPr>
        <w:spacing w:after="240" w:before="240" w:lineRule="auto"/>
        <w:ind w:left="10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Có thể kết hợp tìm kiếm theo danh mục và từ khóa</w:t>
      </w:r>
    </w:p>
    <w:p w:rsidR="00000000" w:rsidDel="00000000" w:rsidP="00000000" w:rsidRDefault="00000000" w:rsidRPr="00000000" w14:paraId="00001125">
      <w:pPr>
        <w:spacing w:after="240" w:before="240" w:lineRule="auto"/>
        <w:ind w:left="10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Tìm kiếm được dùng Elasticsearch</w:t>
      </w:r>
    </w:p>
    <w:p w:rsidR="00000000" w:rsidDel="00000000" w:rsidP="00000000" w:rsidRDefault="00000000" w:rsidRPr="00000000" w14:paraId="00001126">
      <w:pPr>
        <w:spacing w:after="240" w:before="240" w:lineRule="auto"/>
        <w:ind w:left="10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Nếu ấn tìm mà không có từ khóa hoặc không chọn danh mục sẽ hiển thị toàn bộ sản phẩm</w:t>
      </w:r>
    </w:p>
    <w:p w:rsidR="00000000" w:rsidDel="00000000" w:rsidP="00000000" w:rsidRDefault="00000000" w:rsidRPr="00000000" w14:paraId="00001127">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1128">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3.</w:t>
      </w:r>
      <w:r w:rsidDel="00000000" w:rsidR="00000000" w:rsidRPr="00000000">
        <w:rPr>
          <w:rFonts w:ascii="Times" w:cs="Times" w:eastAsia="Times" w:hAnsi="Times"/>
          <w:sz w:val="14"/>
          <w:szCs w:val="14"/>
          <w:rtl w:val="0"/>
        </w:rPr>
        <w:t xml:space="preserve">  </w:t>
        <w:tab/>
      </w:r>
      <w:r w:rsidDel="00000000" w:rsidR="00000000" w:rsidRPr="00000000">
        <w:rPr>
          <w:rFonts w:ascii="Times" w:cs="Times" w:eastAsia="Times" w:hAnsi="Times"/>
          <w:sz w:val="26"/>
          <w:szCs w:val="26"/>
          <w:rtl w:val="0"/>
        </w:rPr>
        <w:t xml:space="preserve">Nút Thêm Sản phẩm</w:t>
      </w:r>
    </w:p>
    <w:p w:rsidR="00000000" w:rsidDel="00000000" w:rsidP="00000000" w:rsidRDefault="00000000" w:rsidRPr="00000000" w14:paraId="00001129">
      <w:pPr>
        <w:spacing w:after="240" w:before="240" w:lineRule="auto"/>
        <w:ind w:left="10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Loại: Button</w:t>
      </w:r>
    </w:p>
    <w:p w:rsidR="00000000" w:rsidDel="00000000" w:rsidP="00000000" w:rsidRDefault="00000000" w:rsidRPr="00000000" w14:paraId="0000112A">
      <w:pPr>
        <w:spacing w:after="240" w:before="240" w:lineRule="auto"/>
        <w:ind w:left="106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Chức năng: Chuyển đến trang thêm sản phẩm mới.</w:t>
      </w:r>
    </w:p>
    <w:p w:rsidR="00000000" w:rsidDel="00000000" w:rsidP="00000000" w:rsidRDefault="00000000" w:rsidRPr="00000000" w14:paraId="0000112B">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4.</w:t>
      </w:r>
      <w:r w:rsidDel="00000000" w:rsidR="00000000" w:rsidRPr="00000000">
        <w:rPr>
          <w:rFonts w:ascii="Times" w:cs="Times" w:eastAsia="Times" w:hAnsi="Times"/>
          <w:sz w:val="14"/>
          <w:szCs w:val="14"/>
          <w:rtl w:val="0"/>
        </w:rPr>
        <w:t xml:space="preserve">  </w:t>
        <w:tab/>
      </w:r>
      <w:r w:rsidDel="00000000" w:rsidR="00000000" w:rsidRPr="00000000">
        <w:rPr>
          <w:rFonts w:ascii="Times" w:cs="Times" w:eastAsia="Times" w:hAnsi="Times"/>
          <w:sz w:val="26"/>
          <w:szCs w:val="26"/>
          <w:rtl w:val="0"/>
        </w:rPr>
        <w:t xml:space="preserve">Nút Xóa Sản phẩm (Delete Product Button)</w:t>
      </w:r>
    </w:p>
    <w:p w:rsidR="00000000" w:rsidDel="00000000" w:rsidP="00000000" w:rsidRDefault="00000000" w:rsidRPr="00000000" w14:paraId="0000112C">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Loại: Button</w:t>
      </w:r>
    </w:p>
    <w:p w:rsidR="00000000" w:rsidDel="00000000" w:rsidP="00000000" w:rsidRDefault="00000000" w:rsidRPr="00000000" w14:paraId="0000112D">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Chức năng: Thực hiện xóa sản phẩm đã chọn</w:t>
      </w:r>
    </w:p>
    <w:p w:rsidR="00000000" w:rsidDel="00000000" w:rsidP="00000000" w:rsidRDefault="00000000" w:rsidRPr="00000000" w14:paraId="0000112E">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Không được xóa khi sản phẩm còn tồn kho, đang giao (vận chuyển)</w:t>
      </w:r>
    </w:p>
    <w:p w:rsidR="00000000" w:rsidDel="00000000" w:rsidP="00000000" w:rsidRDefault="00000000" w:rsidRPr="00000000" w14:paraId="0000112F">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1130">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1131">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5.</w:t>
      </w:r>
      <w:r w:rsidDel="00000000" w:rsidR="00000000" w:rsidRPr="00000000">
        <w:rPr>
          <w:rFonts w:ascii="Times" w:cs="Times" w:eastAsia="Times" w:hAnsi="Times"/>
          <w:sz w:val="14"/>
          <w:szCs w:val="14"/>
          <w:rtl w:val="0"/>
        </w:rPr>
        <w:t xml:space="preserve">  </w:t>
        <w:tab/>
      </w:r>
      <w:r w:rsidDel="00000000" w:rsidR="00000000" w:rsidRPr="00000000">
        <w:rPr>
          <w:rFonts w:ascii="Times" w:cs="Times" w:eastAsia="Times" w:hAnsi="Times"/>
          <w:sz w:val="26"/>
          <w:szCs w:val="26"/>
          <w:rtl w:val="0"/>
        </w:rPr>
        <w:t xml:space="preserve">Nút Cập nhật (Update Button)</w:t>
      </w:r>
    </w:p>
    <w:p w:rsidR="00000000" w:rsidDel="00000000" w:rsidP="00000000" w:rsidRDefault="00000000" w:rsidRPr="00000000" w14:paraId="00001132">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Loại: Button</w:t>
      </w:r>
    </w:p>
    <w:p w:rsidR="00000000" w:rsidDel="00000000" w:rsidP="00000000" w:rsidRDefault="00000000" w:rsidRPr="00000000" w14:paraId="00001133">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Chức năng: Chuyển đến trang cập nhật sản phẩm đã chọn</w:t>
      </w:r>
    </w:p>
    <w:p w:rsidR="00000000" w:rsidDel="00000000" w:rsidP="00000000" w:rsidRDefault="00000000" w:rsidRPr="00000000" w14:paraId="00001134">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Chọn nút cập nhật ở một sản phẩm tùy ý</w:t>
      </w:r>
    </w:p>
    <w:p w:rsidR="00000000" w:rsidDel="00000000" w:rsidP="00000000" w:rsidRDefault="00000000" w:rsidRPr="00000000" w14:paraId="00001135">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Khi nhấn nút cập nhập hệ thống sẽ lấy id và truyền đến trang Cập Nhập sản phẩm</w:t>
      </w:r>
    </w:p>
    <w:p w:rsidR="00000000" w:rsidDel="00000000" w:rsidP="00000000" w:rsidRDefault="00000000" w:rsidRPr="00000000" w14:paraId="00001136">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6.</w:t>
      </w:r>
      <w:r w:rsidDel="00000000" w:rsidR="00000000" w:rsidRPr="00000000">
        <w:rPr>
          <w:rFonts w:ascii="Times" w:cs="Times" w:eastAsia="Times" w:hAnsi="Times"/>
          <w:sz w:val="14"/>
          <w:szCs w:val="14"/>
          <w:rtl w:val="0"/>
        </w:rPr>
        <w:t xml:space="preserve">  </w:t>
        <w:tab/>
      </w:r>
      <w:r w:rsidDel="00000000" w:rsidR="00000000" w:rsidRPr="00000000">
        <w:rPr>
          <w:rFonts w:ascii="Times" w:cs="Times" w:eastAsia="Times" w:hAnsi="Times"/>
          <w:sz w:val="26"/>
          <w:szCs w:val="26"/>
          <w:rtl w:val="0"/>
        </w:rPr>
        <w:t xml:space="preserve">Danh sách sản phẩm</w:t>
      </w:r>
    </w:p>
    <w:p w:rsidR="00000000" w:rsidDel="00000000" w:rsidP="00000000" w:rsidRDefault="00000000" w:rsidRPr="00000000" w14:paraId="00001137">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Danh sách được hiển thị theo cột updated_at bảng products theo ngày mới nhất đến ngày cũ nhất</w:t>
      </w:r>
    </w:p>
    <w:p w:rsidR="00000000" w:rsidDel="00000000" w:rsidP="00000000" w:rsidRDefault="00000000" w:rsidRPr="00000000" w14:paraId="00001138">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Nội dung trong các cột được giới hạn ký không hiển thị hết</w:t>
      </w:r>
    </w:p>
    <w:p w:rsidR="00000000" w:rsidDel="00000000" w:rsidP="00000000" w:rsidRDefault="00000000" w:rsidRPr="00000000" w14:paraId="00001139">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Khi ấn vào cột id, tên, mô tả, danh muc, màu, kích thước, số lượng của dòng bất kì thì sẽ hiển thị modal nó sẽ hiện tổng quát đẩy đủ thông tin của sản phẩm đó</w:t>
      </w:r>
    </w:p>
    <w:p w:rsidR="00000000" w:rsidDel="00000000" w:rsidP="00000000" w:rsidRDefault="00000000" w:rsidRPr="00000000" w14:paraId="0000113A">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7.</w:t>
      </w:r>
      <w:r w:rsidDel="00000000" w:rsidR="00000000" w:rsidRPr="00000000">
        <w:rPr>
          <w:rFonts w:ascii="Times" w:cs="Times" w:eastAsia="Times" w:hAnsi="Times"/>
          <w:sz w:val="14"/>
          <w:szCs w:val="14"/>
          <w:rtl w:val="0"/>
        </w:rPr>
        <w:t xml:space="preserve">  </w:t>
        <w:tab/>
      </w:r>
      <w:r w:rsidDel="00000000" w:rsidR="00000000" w:rsidRPr="00000000">
        <w:rPr>
          <w:rFonts w:ascii="Times" w:cs="Times" w:eastAsia="Times" w:hAnsi="Times"/>
          <w:sz w:val="26"/>
          <w:szCs w:val="26"/>
          <w:rtl w:val="0"/>
        </w:rPr>
        <w:t xml:space="preserve">Nút phân trang</w:t>
      </w:r>
    </w:p>
    <w:p w:rsidR="00000000" w:rsidDel="00000000" w:rsidP="00000000" w:rsidRDefault="00000000" w:rsidRPr="00000000" w14:paraId="0000113B">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Phân trang hiển thị tối đa 10 sản phẩm một trang</w:t>
      </w:r>
    </w:p>
    <w:p w:rsidR="00000000" w:rsidDel="00000000" w:rsidP="00000000" w:rsidRDefault="00000000" w:rsidRPr="00000000" w14:paraId="0000113C">
      <w:pPr>
        <w:spacing w:after="240" w:before="240" w:lineRule="auto"/>
        <w:ind w:left="36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w:t>
      </w:r>
      <w:r w:rsidDel="00000000" w:rsidR="00000000" w:rsidRPr="00000000">
        <w:rPr>
          <w:rFonts w:ascii="Times" w:cs="Times" w:eastAsia="Times" w:hAnsi="Times"/>
          <w:sz w:val="14"/>
          <w:szCs w:val="14"/>
          <w:rtl w:val="0"/>
        </w:rPr>
        <w:t xml:space="preserve">        </w:t>
      </w:r>
      <w:r w:rsidDel="00000000" w:rsidR="00000000" w:rsidRPr="00000000">
        <w:rPr>
          <w:rFonts w:ascii="Times" w:cs="Times" w:eastAsia="Times" w:hAnsi="Times"/>
          <w:sz w:val="26"/>
          <w:szCs w:val="26"/>
          <w:rtl w:val="0"/>
        </w:rPr>
        <w:t xml:space="preserve">Không có sản phẩm thì nút phân trang được ẩn đi</w:t>
      </w:r>
    </w:p>
    <w:p w:rsidR="00000000" w:rsidDel="00000000" w:rsidP="00000000" w:rsidRDefault="00000000" w:rsidRPr="00000000" w14:paraId="0000113D">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br w:type="textWrapping"/>
        <w:br w:type="textWrapping"/>
      </w:r>
    </w:p>
    <w:p w:rsidR="00000000" w:rsidDel="00000000" w:rsidP="00000000" w:rsidRDefault="00000000" w:rsidRPr="00000000" w14:paraId="0000113E">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Bảng Thông Báo</w:t>
      </w:r>
    </w:p>
    <w:tbl>
      <w:tblPr>
        <w:tblStyle w:val="Table6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1515"/>
        <w:gridCol w:w="2415"/>
        <w:gridCol w:w="2295"/>
        <w:gridCol w:w="1980"/>
        <w:tblGridChange w:id="0">
          <w:tblGrid>
            <w:gridCol w:w="645"/>
            <w:gridCol w:w="1515"/>
            <w:gridCol w:w="2415"/>
            <w:gridCol w:w="2295"/>
            <w:gridCol w:w="1980"/>
          </w:tblGrid>
        </w:tblGridChange>
      </w:tblGrid>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3F">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40">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Trường Dữ Liệu</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41">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Quy Tắc Kiểm Tra</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42">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Thông Báo Lỗi</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43">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Vị trí xuất hiện</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44">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45">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Lọc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46">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Tìm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47">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Không có sản phẩm nào được tìm thấy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48">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Giữa màn hình</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49">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4A">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Tìm kiếm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4B">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Nhập sai id hoặc tên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4C">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Không có sản phẩm nào được tìm thấy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4D">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Giữa màn hình</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4E">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4F">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Nút Thêm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50">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Khi không tìm thấy trang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51">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Lỗi không tìm thấy trang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52">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Giữa màn hình</w:t>
            </w:r>
          </w:p>
        </w:tc>
      </w:tr>
      <w:tr>
        <w:trPr>
          <w:cantSplit w:val="0"/>
          <w:trHeight w:val="9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53">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54">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Nút Xóa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55">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Xác nhận xóa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56">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Bạn có chắc chắn xóa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57">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Hộp thoại xác nhận giữa màn hình</w:t>
            </w:r>
          </w:p>
        </w:tc>
      </w:tr>
      <w:tr>
        <w:trPr>
          <w:cantSplit w:val="0"/>
          <w:trHeight w:val="9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58">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59">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Nút Xóa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5A">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Xác sản phẩm khi còn tồn kho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5B">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Đang còn sản phẩm tồn kho.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5C">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Góc trên phải màn hình</w:t>
            </w:r>
          </w:p>
        </w:tc>
      </w:tr>
      <w:tr>
        <w:trPr>
          <w:cantSplit w:val="0"/>
          <w:trHeight w:val="9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5D">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5E">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Nút Xóa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5F">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Xác sản phẩm khi còn sản phẩm đang giao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60">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Đang còn sản phẩm đang được giao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61">
            <w:pPr>
              <w:spacing w:after="240" w:befor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Góc trên phải màn hình</w:t>
            </w:r>
          </w:p>
        </w:tc>
      </w:tr>
    </w:tbl>
    <w:p w:rsidR="00000000" w:rsidDel="00000000" w:rsidP="00000000" w:rsidRDefault="00000000" w:rsidRPr="00000000" w14:paraId="00001162">
      <w:pPr>
        <w:spacing w:after="240" w:before="240" w:lineRule="auto"/>
        <w:ind w:left="1800" w:hanging="360"/>
        <w:rPr>
          <w:rFonts w:ascii="Times" w:cs="Times" w:eastAsia="Times" w:hAnsi="Times"/>
          <w:sz w:val="26"/>
          <w:szCs w:val="26"/>
        </w:rPr>
      </w:pPr>
      <w:r w:rsidDel="00000000" w:rsidR="00000000" w:rsidRPr="00000000">
        <w:rPr>
          <w:rtl w:val="0"/>
        </w:rPr>
      </w:r>
    </w:p>
    <w:p w:rsidR="00000000" w:rsidDel="00000000" w:rsidP="00000000" w:rsidRDefault="00000000" w:rsidRPr="00000000" w14:paraId="00001163">
      <w:pPr>
        <w:spacing w:after="240" w:lineRule="auto"/>
        <w:ind w:left="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Yêu Cầu Chức năng</w:t>
      </w:r>
    </w:p>
    <w:p w:rsidR="00000000" w:rsidDel="00000000" w:rsidP="00000000" w:rsidRDefault="00000000" w:rsidRPr="00000000" w14:paraId="00001164">
      <w:pPr>
        <w:numPr>
          <w:ilvl w:val="0"/>
          <w:numId w:val="82"/>
        </w:numPr>
        <w:spacing w:after="0" w:before="24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Danh sách hiển thị các mục: id, tên, mô tả, màu, số lượng, kích thước, giá, chức năng</w:t>
      </w:r>
    </w:p>
    <w:p w:rsidR="00000000" w:rsidDel="00000000" w:rsidP="00000000" w:rsidRDefault="00000000" w:rsidRPr="00000000" w14:paraId="00001165">
      <w:pPr>
        <w:numPr>
          <w:ilvl w:val="0"/>
          <w:numId w:val="54"/>
        </w:numPr>
        <w:spacing w:after="0" w:before="0" w:lineRule="auto"/>
        <w:ind w:left="720" w:hanging="360"/>
        <w:rPr/>
      </w:pPr>
      <w:r w:rsidDel="00000000" w:rsidR="00000000" w:rsidRPr="00000000">
        <w:rPr>
          <w:rFonts w:ascii="Times" w:cs="Times" w:eastAsia="Times" w:hAnsi="Times"/>
          <w:sz w:val="26"/>
          <w:szCs w:val="26"/>
          <w:rtl w:val="0"/>
        </w:rPr>
        <w:t xml:space="preserve">Phân trang danh sách hiển thị 10 sản phẩm trên một trang        </w:t>
      </w:r>
      <w:r w:rsidDel="00000000" w:rsidR="00000000" w:rsidRPr="00000000">
        <w:rPr>
          <w:rtl w:val="0"/>
        </w:rPr>
      </w:r>
    </w:p>
    <w:p w:rsidR="00000000" w:rsidDel="00000000" w:rsidP="00000000" w:rsidRDefault="00000000" w:rsidRPr="00000000" w14:paraId="00001166">
      <w:pPr>
        <w:numPr>
          <w:ilvl w:val="0"/>
          <w:numId w:val="54"/>
        </w:numPr>
        <w:spacing w:after="0" w:before="0" w:lineRule="auto"/>
        <w:ind w:left="720" w:hanging="360"/>
        <w:rPr/>
      </w:pPr>
      <w:r w:rsidDel="00000000" w:rsidR="00000000" w:rsidRPr="00000000">
        <w:rPr>
          <w:rFonts w:ascii="Times" w:cs="Times" w:eastAsia="Times" w:hAnsi="Times"/>
          <w:sz w:val="26"/>
          <w:szCs w:val="26"/>
          <w:rtl w:val="0"/>
        </w:rPr>
        <w:t xml:space="preserve">Danh sách hiển thị lấy từ bảng Products </w:t>
      </w:r>
      <w:r w:rsidDel="00000000" w:rsidR="00000000" w:rsidRPr="00000000">
        <w:rPr>
          <w:rtl w:val="0"/>
        </w:rPr>
      </w:r>
    </w:p>
    <w:p w:rsidR="00000000" w:rsidDel="00000000" w:rsidP="00000000" w:rsidRDefault="00000000" w:rsidRPr="00000000" w14:paraId="00001167">
      <w:pPr>
        <w:numPr>
          <w:ilvl w:val="0"/>
          <w:numId w:val="54"/>
        </w:numPr>
        <w:spacing w:after="0" w:before="0" w:lineRule="auto"/>
        <w:ind w:left="720" w:hanging="360"/>
        <w:rPr/>
      </w:pPr>
      <w:r w:rsidDel="00000000" w:rsidR="00000000" w:rsidRPr="00000000">
        <w:rPr>
          <w:rFonts w:ascii="Times" w:cs="Times" w:eastAsia="Times" w:hAnsi="Times"/>
          <w:sz w:val="26"/>
          <w:szCs w:val="26"/>
          <w:rtl w:val="0"/>
        </w:rPr>
        <w:t xml:space="preserve">Danh sách hiển sắp xếp dựa trên ngày mới nhất lấy từ cột updated_at của bảng Products</w:t>
      </w:r>
      <w:r w:rsidDel="00000000" w:rsidR="00000000" w:rsidRPr="00000000">
        <w:rPr>
          <w:rtl w:val="0"/>
        </w:rPr>
      </w:r>
    </w:p>
    <w:p w:rsidR="00000000" w:rsidDel="00000000" w:rsidP="00000000" w:rsidRDefault="00000000" w:rsidRPr="00000000" w14:paraId="00001168">
      <w:pPr>
        <w:numPr>
          <w:ilvl w:val="0"/>
          <w:numId w:val="54"/>
        </w:numPr>
        <w:spacing w:after="0" w:before="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Tìm kiếm sản phẩm dựa trên: id, tên, mô tả của sản phẩm </w:t>
      </w:r>
    </w:p>
    <w:p w:rsidR="00000000" w:rsidDel="00000000" w:rsidP="00000000" w:rsidRDefault="00000000" w:rsidRPr="00000000" w14:paraId="00001169">
      <w:pPr>
        <w:numPr>
          <w:ilvl w:val="0"/>
          <w:numId w:val="54"/>
        </w:numPr>
        <w:spacing w:after="0" w:before="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Lọc sản phẩm dựa trên: Áo ,quần</w:t>
      </w:r>
    </w:p>
    <w:p w:rsidR="00000000" w:rsidDel="00000000" w:rsidP="00000000" w:rsidRDefault="00000000" w:rsidRPr="00000000" w14:paraId="0000116A">
      <w:pPr>
        <w:numPr>
          <w:ilvl w:val="0"/>
          <w:numId w:val="54"/>
        </w:numPr>
        <w:spacing w:after="0" w:before="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Giá được định dạng 1.000.000 VND</w:t>
      </w:r>
    </w:p>
    <w:p w:rsidR="00000000" w:rsidDel="00000000" w:rsidP="00000000" w:rsidRDefault="00000000" w:rsidRPr="00000000" w14:paraId="0000116B">
      <w:pPr>
        <w:numPr>
          <w:ilvl w:val="0"/>
          <w:numId w:val="54"/>
        </w:numPr>
        <w:spacing w:after="0" w:before="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mã hóa khi truyền qua mạng (ví dụ: sử dụng HTTP thay vì HTTPS)</w:t>
      </w:r>
    </w:p>
    <w:p w:rsidR="00000000" w:rsidDel="00000000" w:rsidP="00000000" w:rsidRDefault="00000000" w:rsidRPr="00000000" w14:paraId="0000116C">
      <w:pPr>
        <w:numPr>
          <w:ilvl w:val="0"/>
          <w:numId w:val="54"/>
        </w:numPr>
        <w:spacing w:after="0" w:before="0" w:lineRule="auto"/>
        <w:ind w:left="720" w:hanging="360"/>
        <w:rPr>
          <w:rFonts w:ascii="Arial" w:cs="Arial" w:eastAsia="Arial" w:hAnsi="Arial"/>
        </w:rPr>
      </w:pPr>
      <w:r w:rsidDel="00000000" w:rsidR="00000000" w:rsidRPr="00000000">
        <w:rPr>
          <w:rFonts w:ascii="Times" w:cs="Times" w:eastAsia="Times" w:hAnsi="Times"/>
          <w:sz w:val="26"/>
          <w:szCs w:val="26"/>
          <w:rtl w:val="0"/>
        </w:rPr>
        <w:t xml:space="preserve">Ngăn chặn các cuộc tấn công hệ thống bằng cách nhập dữ liệu độc hại (chẳng hạn như SQL Injection hoặc XSS)</w:t>
      </w:r>
      <w:r w:rsidDel="00000000" w:rsidR="00000000" w:rsidRPr="00000000">
        <w:rPr>
          <w:rtl w:val="0"/>
        </w:rPr>
      </w:r>
    </w:p>
    <w:p w:rsidR="00000000" w:rsidDel="00000000" w:rsidP="00000000" w:rsidRDefault="00000000" w:rsidRPr="00000000" w14:paraId="0000116D">
      <w:pPr>
        <w:numPr>
          <w:ilvl w:val="0"/>
          <w:numId w:val="54"/>
        </w:numPr>
        <w:spacing w:after="240" w:before="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Mã hóa id đường dẫn</w:t>
      </w:r>
    </w:p>
    <w:p w:rsidR="00000000" w:rsidDel="00000000" w:rsidP="00000000" w:rsidRDefault="00000000" w:rsidRPr="00000000" w14:paraId="0000116E">
      <w:pPr>
        <w:spacing w:after="240" w:before="240" w:lineRule="auto"/>
        <w:ind w:left="72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116F">
      <w:pPr>
        <w:spacing w:after="240" w:before="240" w:lineRule="auto"/>
        <w:ind w:left="72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1170">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1171">
      <w:pPr>
        <w:pStyle w:val="Heading2"/>
        <w:numPr>
          <w:ilvl w:val="0"/>
          <w:numId w:val="52"/>
        </w:numPr>
        <w:ind w:left="720" w:hanging="360"/>
        <w:rPr>
          <w:color w:val="000000"/>
        </w:rPr>
      </w:pPr>
      <w:bookmarkStart w:colFirst="0" w:colLast="0" w:name="_heading=h.206ipza" w:id="54"/>
      <w:bookmarkEnd w:id="54"/>
      <w:r w:rsidDel="00000000" w:rsidR="00000000" w:rsidRPr="00000000">
        <w:rPr>
          <w:color w:val="000000"/>
          <w:sz w:val="30"/>
          <w:szCs w:val="30"/>
          <w:rtl w:val="0"/>
        </w:rPr>
        <w:t xml:space="preserve">Kết Quả:</w:t>
      </w:r>
      <w:r w:rsidDel="00000000" w:rsidR="00000000" w:rsidRPr="00000000">
        <w:rPr>
          <w:rtl w:val="0"/>
        </w:rPr>
      </w:r>
    </w:p>
    <w:p w:rsidR="00000000" w:rsidDel="00000000" w:rsidP="00000000" w:rsidRDefault="00000000" w:rsidRPr="00000000" w14:paraId="00001172">
      <w:pPr>
        <w:pStyle w:val="Heading2"/>
        <w:ind w:firstLine="720"/>
        <w:rPr>
          <w:b w:val="0"/>
          <w:color w:val="000000"/>
          <w:sz w:val="26"/>
          <w:szCs w:val="26"/>
        </w:rPr>
      </w:pPr>
      <w:bookmarkStart w:colFirst="0" w:colLast="0" w:name="_heading=h.4k668n3" w:id="55"/>
      <w:bookmarkEnd w:id="55"/>
      <w:r w:rsidDel="00000000" w:rsidR="00000000" w:rsidRPr="00000000">
        <w:rPr>
          <w:b w:val="0"/>
          <w:color w:val="000000"/>
          <w:sz w:val="26"/>
          <w:szCs w:val="26"/>
          <w:rtl w:val="0"/>
        </w:rPr>
        <w:t xml:space="preserve">6.1: Đăng Nhập</w:t>
      </w:r>
    </w:p>
    <w:p w:rsidR="00000000" w:rsidDel="00000000" w:rsidP="00000000" w:rsidRDefault="00000000" w:rsidRPr="00000000" w14:paraId="00001173">
      <w:pPr>
        <w:pStyle w:val="Heading2"/>
        <w:ind w:firstLine="720"/>
        <w:rPr>
          <w:b w:val="0"/>
          <w:color w:val="000000"/>
          <w:sz w:val="26"/>
          <w:szCs w:val="26"/>
        </w:rPr>
      </w:pPr>
      <w:bookmarkStart w:colFirst="0" w:colLast="0" w:name="_heading=h.2zbgiuw" w:id="56"/>
      <w:bookmarkEnd w:id="56"/>
      <w:r w:rsidDel="00000000" w:rsidR="00000000" w:rsidRPr="00000000">
        <w:rPr>
          <w:b w:val="0"/>
          <w:color w:val="000000"/>
          <w:sz w:val="26"/>
          <w:szCs w:val="26"/>
        </w:rPr>
        <w:drawing>
          <wp:inline distB="114300" distT="114300" distL="114300" distR="114300">
            <wp:extent cx="5457825" cy="3895725"/>
            <wp:effectExtent b="0" l="0" r="0" t="0"/>
            <wp:docPr id="244" name="image103.png"/>
            <a:graphic>
              <a:graphicData uri="http://schemas.openxmlformats.org/drawingml/2006/picture">
                <pic:pic>
                  <pic:nvPicPr>
                    <pic:cNvPr id="0" name="image103.png"/>
                    <pic:cNvPicPr preferRelativeResize="0"/>
                  </pic:nvPicPr>
                  <pic:blipFill>
                    <a:blip r:embed="rId113"/>
                    <a:srcRect b="0" l="0" r="0" t="0"/>
                    <a:stretch>
                      <a:fillRect/>
                    </a:stretch>
                  </pic:blipFill>
                  <pic:spPr>
                    <a:xfrm>
                      <a:off x="0" y="0"/>
                      <a:ext cx="5457825" cy="3895725"/>
                    </a:xfrm>
                    <a:prstGeom prst="rect"/>
                    <a:ln/>
                  </pic:spPr>
                </pic:pic>
              </a:graphicData>
            </a:graphic>
          </wp:inline>
        </w:drawing>
      </w:r>
      <w:r w:rsidDel="00000000" w:rsidR="00000000" w:rsidRPr="00000000">
        <w:rPr>
          <w:color w:val="000000"/>
          <w:sz w:val="30"/>
          <w:szCs w:val="30"/>
          <w:rtl w:val="0"/>
        </w:rPr>
        <w:br w:type="textWrapping"/>
      </w:r>
      <w:r w:rsidDel="00000000" w:rsidR="00000000" w:rsidRPr="00000000">
        <w:rPr>
          <w:b w:val="0"/>
          <w:color w:val="000000"/>
          <w:sz w:val="26"/>
          <w:szCs w:val="26"/>
          <w:rtl w:val="0"/>
        </w:rPr>
        <w:t xml:space="preserve">6.2: Đăng Ký</w:t>
      </w:r>
    </w:p>
    <w:p w:rsidR="00000000" w:rsidDel="00000000" w:rsidP="00000000" w:rsidRDefault="00000000" w:rsidRPr="00000000" w14:paraId="00001174">
      <w:pPr>
        <w:pStyle w:val="Heading2"/>
        <w:ind w:firstLine="720"/>
        <w:rPr>
          <w:color w:val="000000"/>
          <w:sz w:val="30"/>
          <w:szCs w:val="30"/>
        </w:rPr>
      </w:pPr>
      <w:bookmarkStart w:colFirst="0" w:colLast="0" w:name="_heading=h.1egqt2p" w:id="57"/>
      <w:bookmarkEnd w:id="57"/>
      <w:r w:rsidDel="00000000" w:rsidR="00000000" w:rsidRPr="00000000">
        <w:rPr>
          <w:color w:val="000000"/>
          <w:sz w:val="30"/>
          <w:szCs w:val="30"/>
        </w:rPr>
        <w:drawing>
          <wp:inline distB="114300" distT="114300" distL="114300" distR="114300">
            <wp:extent cx="5219700" cy="4007587"/>
            <wp:effectExtent b="0" l="0" r="0" t="0"/>
            <wp:docPr id="243" name="image104.png"/>
            <a:graphic>
              <a:graphicData uri="http://schemas.openxmlformats.org/drawingml/2006/picture">
                <pic:pic>
                  <pic:nvPicPr>
                    <pic:cNvPr id="0" name="image104.png"/>
                    <pic:cNvPicPr preferRelativeResize="0"/>
                  </pic:nvPicPr>
                  <pic:blipFill>
                    <a:blip r:embed="rId114"/>
                    <a:srcRect b="0" l="0" r="0" t="0"/>
                    <a:stretch>
                      <a:fillRect/>
                    </a:stretch>
                  </pic:blipFill>
                  <pic:spPr>
                    <a:xfrm>
                      <a:off x="0" y="0"/>
                      <a:ext cx="5219700" cy="4007587"/>
                    </a:xfrm>
                    <a:prstGeom prst="rect"/>
                    <a:ln/>
                  </pic:spPr>
                </pic:pic>
              </a:graphicData>
            </a:graphic>
          </wp:inline>
        </w:drawing>
      </w:r>
      <w:r w:rsidDel="00000000" w:rsidR="00000000" w:rsidRPr="00000000">
        <w:rPr>
          <w:color w:val="000000"/>
          <w:sz w:val="30"/>
          <w:szCs w:val="30"/>
          <w:rtl w:val="0"/>
        </w:rPr>
        <w:br w:type="textWrapping"/>
      </w:r>
    </w:p>
    <w:p w:rsidR="00000000" w:rsidDel="00000000" w:rsidP="00000000" w:rsidRDefault="00000000" w:rsidRPr="00000000" w14:paraId="00001175">
      <w:pPr>
        <w:rPr/>
      </w:pPr>
      <w:r w:rsidDel="00000000" w:rsidR="00000000" w:rsidRPr="00000000">
        <w:rPr>
          <w:rtl w:val="0"/>
        </w:rPr>
      </w:r>
    </w:p>
    <w:p w:rsidR="00000000" w:rsidDel="00000000" w:rsidP="00000000" w:rsidRDefault="00000000" w:rsidRPr="00000000" w14:paraId="00001176">
      <w:pPr>
        <w:pStyle w:val="Heading2"/>
        <w:ind w:firstLine="720"/>
        <w:rPr>
          <w:color w:val="000000"/>
        </w:rPr>
      </w:pPr>
      <w:bookmarkStart w:colFirst="0" w:colLast="0" w:name="_heading=h.3ygebqi" w:id="58"/>
      <w:bookmarkEnd w:id="58"/>
      <w:r w:rsidDel="00000000" w:rsidR="00000000" w:rsidRPr="00000000">
        <w:rPr>
          <w:b w:val="0"/>
          <w:color w:val="000000"/>
          <w:sz w:val="26"/>
          <w:szCs w:val="26"/>
          <w:rtl w:val="0"/>
        </w:rPr>
        <w:t xml:space="preserve">6.3: Hiển thị, tìm kiếm, xóa sản phẩm</w:t>
      </w:r>
      <w:r w:rsidDel="00000000" w:rsidR="00000000" w:rsidRPr="00000000">
        <w:rPr>
          <w:rtl w:val="0"/>
        </w:rPr>
      </w:r>
    </w:p>
    <w:p w:rsidR="00000000" w:rsidDel="00000000" w:rsidP="00000000" w:rsidRDefault="00000000" w:rsidRPr="00000000" w14:paraId="00001177">
      <w:pPr>
        <w:rPr/>
      </w:pPr>
      <w:r w:rsidDel="00000000" w:rsidR="00000000" w:rsidRPr="00000000">
        <w:rPr/>
        <w:drawing>
          <wp:inline distB="114300" distT="114300" distL="114300" distR="114300">
            <wp:extent cx="5731200" cy="2781300"/>
            <wp:effectExtent b="0" l="0" r="0" t="0"/>
            <wp:docPr id="240" name="image97.png"/>
            <a:graphic>
              <a:graphicData uri="http://schemas.openxmlformats.org/drawingml/2006/picture">
                <pic:pic>
                  <pic:nvPicPr>
                    <pic:cNvPr id="0" name="image97.png"/>
                    <pic:cNvPicPr preferRelativeResize="0"/>
                  </pic:nvPicPr>
                  <pic:blipFill>
                    <a:blip r:embed="rId11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178">
      <w:pPr>
        <w:rPr/>
      </w:pPr>
      <w:r w:rsidDel="00000000" w:rsidR="00000000" w:rsidRPr="00000000">
        <w:rPr>
          <w:rtl w:val="0"/>
        </w:rPr>
      </w:r>
    </w:p>
    <w:p w:rsidR="00000000" w:rsidDel="00000000" w:rsidP="00000000" w:rsidRDefault="00000000" w:rsidRPr="00000000" w14:paraId="00001179">
      <w:pPr>
        <w:rPr/>
      </w:pPr>
      <w:r w:rsidDel="00000000" w:rsidR="00000000" w:rsidRPr="00000000">
        <w:rPr>
          <w:b w:val="0"/>
          <w:sz w:val="26"/>
          <w:szCs w:val="26"/>
          <w:rtl w:val="0"/>
        </w:rPr>
        <w:t xml:space="preserve">6.4: Thêm Sản Phẩm</w:t>
      </w:r>
      <w:r w:rsidDel="00000000" w:rsidR="00000000" w:rsidRPr="00000000">
        <w:rPr/>
        <w:drawing>
          <wp:inline distB="114300" distT="114300" distL="114300" distR="114300">
            <wp:extent cx="5731200" cy="2781300"/>
            <wp:effectExtent b="0" l="0" r="0" t="0"/>
            <wp:docPr id="239" name="image113.png"/>
            <a:graphic>
              <a:graphicData uri="http://schemas.openxmlformats.org/drawingml/2006/picture">
                <pic:pic>
                  <pic:nvPicPr>
                    <pic:cNvPr id="0" name="image113.png"/>
                    <pic:cNvPicPr preferRelativeResize="0"/>
                  </pic:nvPicPr>
                  <pic:blipFill>
                    <a:blip r:embed="rId11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17A">
      <w:pPr>
        <w:pStyle w:val="Heading2"/>
        <w:ind w:firstLine="720"/>
        <w:rPr>
          <w:b w:val="0"/>
          <w:color w:val="000000"/>
          <w:sz w:val="26"/>
          <w:szCs w:val="26"/>
        </w:rPr>
      </w:pPr>
      <w:bookmarkStart w:colFirst="0" w:colLast="0" w:name="_heading=h.2dlolyb" w:id="59"/>
      <w:bookmarkEnd w:id="59"/>
      <w:r w:rsidDel="00000000" w:rsidR="00000000" w:rsidRPr="00000000">
        <w:rPr>
          <w:b w:val="0"/>
          <w:color w:val="000000"/>
          <w:sz w:val="26"/>
          <w:szCs w:val="26"/>
          <w:rtl w:val="0"/>
        </w:rPr>
        <w:t xml:space="preserve">6.5: Cập Nhật Sản Phẩm</w:t>
      </w:r>
    </w:p>
    <w:p w:rsidR="00000000" w:rsidDel="00000000" w:rsidP="00000000" w:rsidRDefault="00000000" w:rsidRPr="00000000" w14:paraId="0000117B">
      <w:pPr>
        <w:rPr/>
      </w:pPr>
      <w:r w:rsidDel="00000000" w:rsidR="00000000" w:rsidRPr="00000000">
        <w:rPr/>
        <w:drawing>
          <wp:inline distB="114300" distT="114300" distL="114300" distR="114300">
            <wp:extent cx="5731200" cy="2781300"/>
            <wp:effectExtent b="0" l="0" r="0" t="0"/>
            <wp:docPr id="222"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17C">
      <w:pPr>
        <w:pStyle w:val="Heading2"/>
        <w:ind w:firstLine="720"/>
        <w:rPr>
          <w:b w:val="0"/>
          <w:color w:val="000000"/>
          <w:sz w:val="26"/>
          <w:szCs w:val="26"/>
        </w:rPr>
      </w:pPr>
      <w:bookmarkStart w:colFirst="0" w:colLast="0" w:name="_heading=h.sqyw64" w:id="60"/>
      <w:bookmarkEnd w:id="60"/>
      <w:r w:rsidDel="00000000" w:rsidR="00000000" w:rsidRPr="00000000">
        <w:rPr>
          <w:b w:val="0"/>
          <w:color w:val="000000"/>
          <w:sz w:val="26"/>
          <w:szCs w:val="26"/>
          <w:rtl w:val="0"/>
        </w:rPr>
        <w:t xml:space="preserve">6.6: Hồ Sơ</w:t>
      </w:r>
    </w:p>
    <w:p w:rsidR="00000000" w:rsidDel="00000000" w:rsidP="00000000" w:rsidRDefault="00000000" w:rsidRPr="00000000" w14:paraId="0000117D">
      <w:pPr>
        <w:rPr/>
      </w:pPr>
      <w:r w:rsidDel="00000000" w:rsidR="00000000" w:rsidRPr="00000000">
        <w:rPr/>
        <w:drawing>
          <wp:inline distB="114300" distT="114300" distL="114300" distR="114300">
            <wp:extent cx="5731200" cy="2755900"/>
            <wp:effectExtent b="0" l="0" r="0" t="0"/>
            <wp:docPr id="219" name="image81.png"/>
            <a:graphic>
              <a:graphicData uri="http://schemas.openxmlformats.org/drawingml/2006/picture">
                <pic:pic>
                  <pic:nvPicPr>
                    <pic:cNvPr id="0" name="image81.png"/>
                    <pic:cNvPicPr preferRelativeResize="0"/>
                  </pic:nvPicPr>
                  <pic:blipFill>
                    <a:blip r:embed="rId117"/>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117E">
      <w:pPr>
        <w:rPr/>
      </w:pPr>
      <w:r w:rsidDel="00000000" w:rsidR="00000000" w:rsidRPr="00000000">
        <w:rPr>
          <w:rtl w:val="0"/>
        </w:rPr>
      </w:r>
    </w:p>
    <w:p w:rsidR="00000000" w:rsidDel="00000000" w:rsidP="00000000" w:rsidRDefault="00000000" w:rsidRPr="00000000" w14:paraId="0000117F">
      <w:pPr>
        <w:rPr/>
      </w:pPr>
      <w:r w:rsidDel="00000000" w:rsidR="00000000" w:rsidRPr="00000000">
        <w:rPr>
          <w:rtl w:val="0"/>
        </w:rPr>
      </w:r>
    </w:p>
    <w:p w:rsidR="00000000" w:rsidDel="00000000" w:rsidP="00000000" w:rsidRDefault="00000000" w:rsidRPr="00000000" w14:paraId="00001180">
      <w:pPr>
        <w:rPr/>
      </w:pPr>
      <w:r w:rsidDel="00000000" w:rsidR="00000000" w:rsidRPr="00000000">
        <w:rPr>
          <w:rtl w:val="0"/>
        </w:rPr>
      </w:r>
    </w:p>
    <w:p w:rsidR="00000000" w:rsidDel="00000000" w:rsidP="00000000" w:rsidRDefault="00000000" w:rsidRPr="00000000" w14:paraId="00001181">
      <w:pPr>
        <w:rPr/>
      </w:pPr>
      <w:r w:rsidDel="00000000" w:rsidR="00000000" w:rsidRPr="00000000">
        <w:rPr>
          <w:rtl w:val="0"/>
        </w:rPr>
      </w:r>
    </w:p>
    <w:p w:rsidR="00000000" w:rsidDel="00000000" w:rsidP="00000000" w:rsidRDefault="00000000" w:rsidRPr="00000000" w14:paraId="00001182">
      <w:pPr>
        <w:rPr/>
      </w:pPr>
      <w:r w:rsidDel="00000000" w:rsidR="00000000" w:rsidRPr="00000000">
        <w:rPr>
          <w:rtl w:val="0"/>
        </w:rPr>
      </w:r>
    </w:p>
    <w:p w:rsidR="00000000" w:rsidDel="00000000" w:rsidP="00000000" w:rsidRDefault="00000000" w:rsidRPr="00000000" w14:paraId="00001183">
      <w:pPr>
        <w:rPr/>
      </w:pPr>
      <w:r w:rsidDel="00000000" w:rsidR="00000000" w:rsidRPr="00000000">
        <w:rPr>
          <w:rtl w:val="0"/>
        </w:rPr>
      </w:r>
    </w:p>
    <w:p w:rsidR="00000000" w:rsidDel="00000000" w:rsidP="00000000" w:rsidRDefault="00000000" w:rsidRPr="00000000" w14:paraId="00001184">
      <w:pPr>
        <w:rPr/>
      </w:pPr>
      <w:r w:rsidDel="00000000" w:rsidR="00000000" w:rsidRPr="00000000">
        <w:rPr>
          <w:rtl w:val="0"/>
        </w:rPr>
      </w:r>
    </w:p>
    <w:p w:rsidR="00000000" w:rsidDel="00000000" w:rsidP="00000000" w:rsidRDefault="00000000" w:rsidRPr="00000000" w14:paraId="00001185">
      <w:pPr>
        <w:rPr/>
      </w:pPr>
      <w:r w:rsidDel="00000000" w:rsidR="00000000" w:rsidRPr="00000000">
        <w:rPr>
          <w:rtl w:val="0"/>
        </w:rPr>
      </w:r>
    </w:p>
    <w:p w:rsidR="00000000" w:rsidDel="00000000" w:rsidP="00000000" w:rsidRDefault="00000000" w:rsidRPr="00000000" w14:paraId="00001186">
      <w:pPr>
        <w:rPr/>
      </w:pPr>
      <w:r w:rsidDel="00000000" w:rsidR="00000000" w:rsidRPr="00000000">
        <w:rPr>
          <w:rtl w:val="0"/>
        </w:rPr>
      </w:r>
    </w:p>
    <w:p w:rsidR="00000000" w:rsidDel="00000000" w:rsidP="00000000" w:rsidRDefault="00000000" w:rsidRPr="00000000" w14:paraId="00001187">
      <w:pPr>
        <w:pStyle w:val="Heading2"/>
        <w:ind w:firstLine="720"/>
        <w:rPr>
          <w:color w:val="000000"/>
        </w:rPr>
      </w:pPr>
      <w:bookmarkStart w:colFirst="0" w:colLast="0" w:name="_heading=h.3cqmetx" w:id="61"/>
      <w:bookmarkEnd w:id="61"/>
      <w:r w:rsidDel="00000000" w:rsidR="00000000" w:rsidRPr="00000000">
        <w:rPr>
          <w:b w:val="0"/>
          <w:color w:val="000000"/>
          <w:sz w:val="26"/>
          <w:szCs w:val="26"/>
          <w:rtl w:val="0"/>
        </w:rPr>
        <w:t xml:space="preserve">6.7: Giỏ Hàng</w:t>
      </w:r>
      <w:r w:rsidDel="00000000" w:rsidR="00000000" w:rsidRPr="00000000">
        <w:rPr>
          <w:rtl w:val="0"/>
        </w:rPr>
      </w:r>
    </w:p>
    <w:p w:rsidR="00000000" w:rsidDel="00000000" w:rsidP="00000000" w:rsidRDefault="00000000" w:rsidRPr="00000000" w14:paraId="00001188">
      <w:pPr>
        <w:rPr/>
      </w:pPr>
      <w:r w:rsidDel="00000000" w:rsidR="00000000" w:rsidRPr="00000000">
        <w:rPr/>
        <w:drawing>
          <wp:inline distB="114300" distT="114300" distL="114300" distR="114300">
            <wp:extent cx="5731200" cy="2781300"/>
            <wp:effectExtent b="0" l="0" r="0" t="0"/>
            <wp:docPr id="218" name="image80.png"/>
            <a:graphic>
              <a:graphicData uri="http://schemas.openxmlformats.org/drawingml/2006/picture">
                <pic:pic>
                  <pic:nvPicPr>
                    <pic:cNvPr id="0" name="image80.png"/>
                    <pic:cNvPicPr preferRelativeResize="0"/>
                  </pic:nvPicPr>
                  <pic:blipFill>
                    <a:blip r:embed="rId118"/>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189">
      <w:pPr>
        <w:pStyle w:val="Heading2"/>
        <w:ind w:firstLine="720"/>
        <w:rPr>
          <w:b w:val="0"/>
          <w:color w:val="000000"/>
          <w:sz w:val="26"/>
          <w:szCs w:val="26"/>
        </w:rPr>
      </w:pPr>
      <w:bookmarkStart w:colFirst="0" w:colLast="0" w:name="_heading=h.1rvwp1q" w:id="62"/>
      <w:bookmarkEnd w:id="62"/>
      <w:r w:rsidDel="00000000" w:rsidR="00000000" w:rsidRPr="00000000">
        <w:rPr>
          <w:b w:val="0"/>
          <w:color w:val="000000"/>
          <w:sz w:val="26"/>
          <w:szCs w:val="26"/>
          <w:rtl w:val="0"/>
        </w:rPr>
        <w:t xml:space="preserve">6.7: Danh Sách Yêu Thích</w:t>
      </w:r>
    </w:p>
    <w:p w:rsidR="00000000" w:rsidDel="00000000" w:rsidP="00000000" w:rsidRDefault="00000000" w:rsidRPr="00000000" w14:paraId="0000118A">
      <w:pPr>
        <w:rPr/>
      </w:pPr>
      <w:r w:rsidDel="00000000" w:rsidR="00000000" w:rsidRPr="00000000">
        <w:rPr/>
        <w:drawing>
          <wp:inline distB="114300" distT="114300" distL="114300" distR="114300">
            <wp:extent cx="5731200" cy="2832100"/>
            <wp:effectExtent b="0" l="0" r="0" t="0"/>
            <wp:docPr id="221" name="image87.png"/>
            <a:graphic>
              <a:graphicData uri="http://schemas.openxmlformats.org/drawingml/2006/picture">
                <pic:pic>
                  <pic:nvPicPr>
                    <pic:cNvPr id="0" name="image87.png"/>
                    <pic:cNvPicPr preferRelativeResize="0"/>
                  </pic:nvPicPr>
                  <pic:blipFill>
                    <a:blip r:embed="rId11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18B">
      <w:pPr>
        <w:pStyle w:val="Heading2"/>
        <w:ind w:firstLine="720"/>
        <w:rPr>
          <w:b w:val="0"/>
          <w:color w:val="000000"/>
          <w:sz w:val="26"/>
          <w:szCs w:val="26"/>
        </w:rPr>
      </w:pPr>
      <w:bookmarkStart w:colFirst="0" w:colLast="0" w:name="_heading=h.4bvk7pj" w:id="63"/>
      <w:bookmarkEnd w:id="63"/>
      <w:r w:rsidDel="00000000" w:rsidR="00000000" w:rsidRPr="00000000">
        <w:rPr>
          <w:b w:val="0"/>
          <w:color w:val="000000"/>
          <w:sz w:val="26"/>
          <w:szCs w:val="26"/>
          <w:rtl w:val="0"/>
        </w:rPr>
        <w:t xml:space="preserve">6.8: Chi Tiết Sản Phẩm</w:t>
      </w:r>
    </w:p>
    <w:p w:rsidR="00000000" w:rsidDel="00000000" w:rsidP="00000000" w:rsidRDefault="00000000" w:rsidRPr="00000000" w14:paraId="0000118C">
      <w:pPr>
        <w:rPr/>
      </w:pPr>
      <w:r w:rsidDel="00000000" w:rsidR="00000000" w:rsidRPr="00000000">
        <w:rPr/>
        <w:drawing>
          <wp:inline distB="114300" distT="114300" distL="114300" distR="114300">
            <wp:extent cx="5731200" cy="2743200"/>
            <wp:effectExtent b="0" l="0" r="0" t="0"/>
            <wp:docPr id="220" name="image83.png"/>
            <a:graphic>
              <a:graphicData uri="http://schemas.openxmlformats.org/drawingml/2006/picture">
                <pic:pic>
                  <pic:nvPicPr>
                    <pic:cNvPr id="0" name="image83.png"/>
                    <pic:cNvPicPr preferRelativeResize="0"/>
                  </pic:nvPicPr>
                  <pic:blipFill>
                    <a:blip r:embed="rId120"/>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118D">
      <w:pPr>
        <w:rPr/>
      </w:pPr>
      <w:r w:rsidDel="00000000" w:rsidR="00000000" w:rsidRPr="00000000">
        <w:rPr/>
        <w:drawing>
          <wp:inline distB="114300" distT="114300" distL="114300" distR="114300">
            <wp:extent cx="5731200" cy="2781300"/>
            <wp:effectExtent b="0" l="0" r="0" t="0"/>
            <wp:docPr id="215" name="image67.png"/>
            <a:graphic>
              <a:graphicData uri="http://schemas.openxmlformats.org/drawingml/2006/picture">
                <pic:pic>
                  <pic:nvPicPr>
                    <pic:cNvPr id="0" name="image67.png"/>
                    <pic:cNvPicPr preferRelativeResize="0"/>
                  </pic:nvPicPr>
                  <pic:blipFill>
                    <a:blip r:embed="rId121"/>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18E">
      <w:pPr>
        <w:pStyle w:val="Heading2"/>
        <w:ind w:firstLine="720"/>
        <w:rPr>
          <w:color w:val="000000"/>
        </w:rPr>
      </w:pPr>
      <w:bookmarkStart w:colFirst="0" w:colLast="0" w:name="_heading=h.2r0uhxc" w:id="64"/>
      <w:bookmarkEnd w:id="64"/>
      <w:r w:rsidDel="00000000" w:rsidR="00000000" w:rsidRPr="00000000">
        <w:rPr>
          <w:b w:val="0"/>
          <w:color w:val="000000"/>
          <w:sz w:val="26"/>
          <w:szCs w:val="26"/>
          <w:rtl w:val="0"/>
        </w:rPr>
        <w:t xml:space="preserve">6.9: </w:t>
      </w:r>
      <w:r w:rsidDel="00000000" w:rsidR="00000000" w:rsidRPr="00000000">
        <w:rPr>
          <w:color w:val="000000"/>
          <w:rtl w:val="0"/>
        </w:rPr>
        <w:t xml:space="preserve">Quản lý người dùng</w:t>
      </w:r>
    </w:p>
    <w:p w:rsidR="00000000" w:rsidDel="00000000" w:rsidP="00000000" w:rsidRDefault="00000000" w:rsidRPr="00000000" w14:paraId="0000118F">
      <w:pPr>
        <w:rPr/>
      </w:pPr>
      <w:r w:rsidDel="00000000" w:rsidR="00000000" w:rsidRPr="00000000">
        <w:rPr/>
        <w:drawing>
          <wp:inline distB="114300" distT="114300" distL="114300" distR="114300">
            <wp:extent cx="5731200" cy="2755900"/>
            <wp:effectExtent b="0" l="0" r="0" t="0"/>
            <wp:docPr id="214" name="image68.png"/>
            <a:graphic>
              <a:graphicData uri="http://schemas.openxmlformats.org/drawingml/2006/picture">
                <pic:pic>
                  <pic:nvPicPr>
                    <pic:cNvPr id="0" name="image68.png"/>
                    <pic:cNvPicPr preferRelativeResize="0"/>
                  </pic:nvPicPr>
                  <pic:blipFill>
                    <a:blip r:embed="rId12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1190">
      <w:pPr>
        <w:rPr/>
      </w:pPr>
      <w:r w:rsidDel="00000000" w:rsidR="00000000" w:rsidRPr="00000000">
        <w:rPr/>
        <w:drawing>
          <wp:inline distB="114300" distT="114300" distL="114300" distR="114300">
            <wp:extent cx="5731200" cy="6375400"/>
            <wp:effectExtent b="0" l="0" r="0" t="0"/>
            <wp:docPr id="217" name="image73.png"/>
            <a:graphic>
              <a:graphicData uri="http://schemas.openxmlformats.org/drawingml/2006/picture">
                <pic:pic>
                  <pic:nvPicPr>
                    <pic:cNvPr id="0" name="image73.png"/>
                    <pic:cNvPicPr preferRelativeResize="0"/>
                  </pic:nvPicPr>
                  <pic:blipFill>
                    <a:blip r:embed="rId123"/>
                    <a:srcRect b="0" l="0" r="0" t="0"/>
                    <a:stretch>
                      <a:fillRect/>
                    </a:stretch>
                  </pic:blipFill>
                  <pic:spPr>
                    <a:xfrm>
                      <a:off x="0" y="0"/>
                      <a:ext cx="57312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1191">
      <w:pPr>
        <w:pStyle w:val="Heading2"/>
        <w:ind w:firstLine="720"/>
        <w:rPr>
          <w:color w:val="000000"/>
        </w:rPr>
      </w:pPr>
      <w:bookmarkStart w:colFirst="0" w:colLast="0" w:name="_heading=h.1664s55" w:id="65"/>
      <w:bookmarkEnd w:id="65"/>
      <w:r w:rsidDel="00000000" w:rsidR="00000000" w:rsidRPr="00000000">
        <w:rPr>
          <w:b w:val="0"/>
          <w:color w:val="000000"/>
          <w:sz w:val="26"/>
          <w:szCs w:val="26"/>
        </w:rPr>
        <w:drawing>
          <wp:inline distB="114300" distT="114300" distL="114300" distR="114300">
            <wp:extent cx="5731200" cy="3022600"/>
            <wp:effectExtent b="0" l="0" r="0" t="0"/>
            <wp:docPr id="216" name="image71.png"/>
            <a:graphic>
              <a:graphicData uri="http://schemas.openxmlformats.org/drawingml/2006/picture">
                <pic:pic>
                  <pic:nvPicPr>
                    <pic:cNvPr id="0" name="image71.png"/>
                    <pic:cNvPicPr preferRelativeResize="0"/>
                  </pic:nvPicPr>
                  <pic:blipFill>
                    <a:blip r:embed="rId12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1192">
      <w:pPr>
        <w:pStyle w:val="Heading2"/>
        <w:ind w:firstLine="720"/>
        <w:rPr>
          <w:color w:val="000000"/>
        </w:rPr>
      </w:pPr>
      <w:bookmarkStart w:colFirst="0" w:colLast="0" w:name="_heading=h.3q5sasy" w:id="66"/>
      <w:bookmarkEnd w:id="66"/>
      <w:r w:rsidDel="00000000" w:rsidR="00000000" w:rsidRPr="00000000">
        <w:rPr>
          <w:b w:val="0"/>
          <w:color w:val="000000"/>
          <w:sz w:val="26"/>
          <w:szCs w:val="26"/>
          <w:rtl w:val="0"/>
        </w:rPr>
        <w:t xml:space="preserve">6.10: </w:t>
      </w:r>
      <w:r w:rsidDel="00000000" w:rsidR="00000000" w:rsidRPr="00000000">
        <w:rPr>
          <w:color w:val="000000"/>
          <w:rtl w:val="0"/>
        </w:rPr>
        <w:t xml:space="preserve">Quản lý Bài Viết</w:t>
      </w:r>
    </w:p>
    <w:p w:rsidR="00000000" w:rsidDel="00000000" w:rsidP="00000000" w:rsidRDefault="00000000" w:rsidRPr="00000000" w14:paraId="00001193">
      <w:pPr>
        <w:rPr/>
      </w:pPr>
      <w:r w:rsidDel="00000000" w:rsidR="00000000" w:rsidRPr="00000000">
        <w:rPr>
          <w:rtl w:val="0"/>
        </w:rPr>
        <w:t xml:space="preserve"> </w:t>
      </w:r>
      <w:r w:rsidDel="00000000" w:rsidR="00000000" w:rsidRPr="00000000">
        <w:rPr/>
        <w:drawing>
          <wp:inline distB="114300" distT="114300" distL="114300" distR="114300">
            <wp:extent cx="5731200" cy="2755900"/>
            <wp:effectExtent b="0" l="0" r="0" t="0"/>
            <wp:docPr id="213" name="image69.png"/>
            <a:graphic>
              <a:graphicData uri="http://schemas.openxmlformats.org/drawingml/2006/picture">
                <pic:pic>
                  <pic:nvPicPr>
                    <pic:cNvPr id="0" name="image69.png"/>
                    <pic:cNvPicPr preferRelativeResize="0"/>
                  </pic:nvPicPr>
                  <pic:blipFill>
                    <a:blip r:embed="rId12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1194">
      <w:pPr>
        <w:rPr/>
      </w:pPr>
      <w:r w:rsidDel="00000000" w:rsidR="00000000" w:rsidRPr="00000000">
        <w:rPr/>
        <w:drawing>
          <wp:inline distB="114300" distT="114300" distL="114300" distR="114300">
            <wp:extent cx="5731200" cy="2794000"/>
            <wp:effectExtent b="0" l="0" r="0" t="0"/>
            <wp:docPr id="238" name="image109.png"/>
            <a:graphic>
              <a:graphicData uri="http://schemas.openxmlformats.org/drawingml/2006/picture">
                <pic:pic>
                  <pic:nvPicPr>
                    <pic:cNvPr id="0" name="image109.png"/>
                    <pic:cNvPicPr preferRelativeResize="0"/>
                  </pic:nvPicPr>
                  <pic:blipFill>
                    <a:blip r:embed="rId126"/>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195">
      <w:pPr>
        <w:rPr/>
      </w:pPr>
      <w:r w:rsidDel="00000000" w:rsidR="00000000" w:rsidRPr="00000000">
        <w:rPr/>
        <w:drawing>
          <wp:inline distB="114300" distT="114300" distL="114300" distR="114300">
            <wp:extent cx="5731200" cy="2768600"/>
            <wp:effectExtent b="0" l="0" r="0" t="0"/>
            <wp:docPr id="237" name="image93.png"/>
            <a:graphic>
              <a:graphicData uri="http://schemas.openxmlformats.org/drawingml/2006/picture">
                <pic:pic>
                  <pic:nvPicPr>
                    <pic:cNvPr id="0" name="image93.png"/>
                    <pic:cNvPicPr preferRelativeResize="0"/>
                  </pic:nvPicPr>
                  <pic:blipFill>
                    <a:blip r:embed="rId127"/>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1196">
      <w:pPr>
        <w:rPr/>
      </w:pPr>
      <w:r w:rsidDel="00000000" w:rsidR="00000000" w:rsidRPr="00000000">
        <w:rPr/>
        <w:drawing>
          <wp:inline distB="114300" distT="114300" distL="114300" distR="114300">
            <wp:extent cx="5731200" cy="2794000"/>
            <wp:effectExtent b="0" l="0" r="0" t="0"/>
            <wp:docPr id="229" name="image84.png"/>
            <a:graphic>
              <a:graphicData uri="http://schemas.openxmlformats.org/drawingml/2006/picture">
                <pic:pic>
                  <pic:nvPicPr>
                    <pic:cNvPr id="0" name="image84.png"/>
                    <pic:cNvPicPr preferRelativeResize="0"/>
                  </pic:nvPicPr>
                  <pic:blipFill>
                    <a:blip r:embed="rId128"/>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197">
      <w:pPr>
        <w:pStyle w:val="Heading2"/>
        <w:ind w:firstLine="720"/>
        <w:rPr>
          <w:color w:val="000000"/>
        </w:rPr>
      </w:pPr>
      <w:bookmarkStart w:colFirst="0" w:colLast="0" w:name="_heading=h.25b2l0r" w:id="67"/>
      <w:bookmarkEnd w:id="67"/>
      <w:r w:rsidDel="00000000" w:rsidR="00000000" w:rsidRPr="00000000">
        <w:rPr>
          <w:b w:val="0"/>
          <w:color w:val="000000"/>
          <w:sz w:val="26"/>
          <w:szCs w:val="26"/>
          <w:rtl w:val="0"/>
        </w:rPr>
        <w:t xml:space="preserve">6.11: </w:t>
      </w:r>
      <w:r w:rsidDel="00000000" w:rsidR="00000000" w:rsidRPr="00000000">
        <w:rPr>
          <w:color w:val="000000"/>
          <w:rtl w:val="0"/>
        </w:rPr>
        <w:t xml:space="preserve">Bài Viết</w:t>
      </w:r>
    </w:p>
    <w:p w:rsidR="00000000" w:rsidDel="00000000" w:rsidP="00000000" w:rsidRDefault="00000000" w:rsidRPr="00000000" w14:paraId="00001198">
      <w:pPr>
        <w:rPr/>
      </w:pPr>
      <w:r w:rsidDel="00000000" w:rsidR="00000000" w:rsidRPr="00000000">
        <w:rPr/>
        <w:drawing>
          <wp:inline distB="114300" distT="114300" distL="114300" distR="114300">
            <wp:extent cx="5731200" cy="2781300"/>
            <wp:effectExtent b="0" l="0" r="0" t="0"/>
            <wp:docPr id="227" name="image82.png"/>
            <a:graphic>
              <a:graphicData uri="http://schemas.openxmlformats.org/drawingml/2006/picture">
                <pic:pic>
                  <pic:nvPicPr>
                    <pic:cNvPr id="0" name="image82.png"/>
                    <pic:cNvPicPr preferRelativeResize="0"/>
                  </pic:nvPicPr>
                  <pic:blipFill>
                    <a:blip r:embed="rId129"/>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199">
      <w:pPr>
        <w:pStyle w:val="Heading2"/>
        <w:ind w:firstLine="720"/>
        <w:rPr>
          <w:color w:val="000000"/>
        </w:rPr>
      </w:pPr>
      <w:bookmarkStart w:colFirst="0" w:colLast="0" w:name="_heading=h.kgcv8k" w:id="68"/>
      <w:bookmarkEnd w:id="68"/>
      <w:r w:rsidDel="00000000" w:rsidR="00000000" w:rsidRPr="00000000">
        <w:rPr>
          <w:b w:val="0"/>
          <w:color w:val="000000"/>
          <w:sz w:val="26"/>
          <w:szCs w:val="26"/>
          <w:rtl w:val="0"/>
        </w:rPr>
        <w:t xml:space="preserve">6.12: </w:t>
      </w:r>
      <w:r w:rsidDel="00000000" w:rsidR="00000000" w:rsidRPr="00000000">
        <w:rPr>
          <w:color w:val="000000"/>
          <w:rtl w:val="0"/>
        </w:rPr>
        <w:t xml:space="preserve">Chi tiết bài viết và bình luận</w:t>
      </w:r>
    </w:p>
    <w:p w:rsidR="00000000" w:rsidDel="00000000" w:rsidP="00000000" w:rsidRDefault="00000000" w:rsidRPr="00000000" w14:paraId="0000119A">
      <w:pPr>
        <w:rPr/>
      </w:pPr>
      <w:r w:rsidDel="00000000" w:rsidR="00000000" w:rsidRPr="00000000">
        <w:rPr/>
        <w:drawing>
          <wp:inline distB="114300" distT="114300" distL="114300" distR="114300">
            <wp:extent cx="5731200" cy="2387600"/>
            <wp:effectExtent b="0" l="0" r="0" t="0"/>
            <wp:docPr id="233" name="image101.png"/>
            <a:graphic>
              <a:graphicData uri="http://schemas.openxmlformats.org/drawingml/2006/picture">
                <pic:pic>
                  <pic:nvPicPr>
                    <pic:cNvPr id="0" name="image101.png"/>
                    <pic:cNvPicPr preferRelativeResize="0"/>
                  </pic:nvPicPr>
                  <pic:blipFill>
                    <a:blip r:embed="rId130"/>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119B">
      <w:pPr>
        <w:rPr/>
      </w:pPr>
      <w:r w:rsidDel="00000000" w:rsidR="00000000" w:rsidRPr="00000000">
        <w:rPr/>
        <w:drawing>
          <wp:inline distB="114300" distT="114300" distL="114300" distR="114300">
            <wp:extent cx="5731200" cy="2730500"/>
            <wp:effectExtent b="0" l="0" r="0" t="0"/>
            <wp:docPr id="231" name="image85.png"/>
            <a:graphic>
              <a:graphicData uri="http://schemas.openxmlformats.org/drawingml/2006/picture">
                <pic:pic>
                  <pic:nvPicPr>
                    <pic:cNvPr id="0" name="image85.png"/>
                    <pic:cNvPicPr preferRelativeResize="0"/>
                  </pic:nvPicPr>
                  <pic:blipFill>
                    <a:blip r:embed="rId131"/>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119C">
      <w:pPr>
        <w:rPr/>
      </w:pPr>
      <w:r w:rsidDel="00000000" w:rsidR="00000000" w:rsidRPr="00000000">
        <w:rPr>
          <w:rtl w:val="0"/>
        </w:rPr>
      </w:r>
    </w:p>
    <w:p w:rsidR="00000000" w:rsidDel="00000000" w:rsidP="00000000" w:rsidRDefault="00000000" w:rsidRPr="00000000" w14:paraId="0000119D">
      <w:pPr>
        <w:pStyle w:val="Heading2"/>
        <w:ind w:firstLine="720"/>
        <w:rPr>
          <w:color w:val="000000"/>
        </w:rPr>
      </w:pPr>
      <w:bookmarkStart w:colFirst="0" w:colLast="0" w:name="_heading=h.34g0dwd" w:id="69"/>
      <w:bookmarkEnd w:id="69"/>
      <w:r w:rsidDel="00000000" w:rsidR="00000000" w:rsidRPr="00000000">
        <w:rPr>
          <w:b w:val="0"/>
          <w:color w:val="000000"/>
          <w:sz w:val="26"/>
          <w:szCs w:val="26"/>
          <w:rtl w:val="0"/>
        </w:rPr>
        <w:t xml:space="preserve">6.13: </w:t>
      </w:r>
      <w:r w:rsidDel="00000000" w:rsidR="00000000" w:rsidRPr="00000000">
        <w:rPr>
          <w:color w:val="000000"/>
          <w:rtl w:val="0"/>
        </w:rPr>
        <w:t xml:space="preserve">Map và gửi câu hỏi</w:t>
      </w:r>
    </w:p>
    <w:p w:rsidR="00000000" w:rsidDel="00000000" w:rsidP="00000000" w:rsidRDefault="00000000" w:rsidRPr="00000000" w14:paraId="0000119E">
      <w:pPr>
        <w:rPr/>
      </w:pPr>
      <w:r w:rsidDel="00000000" w:rsidR="00000000" w:rsidRPr="00000000">
        <w:rPr/>
        <w:drawing>
          <wp:inline distB="114300" distT="114300" distL="114300" distR="114300">
            <wp:extent cx="5731200" cy="2552700"/>
            <wp:effectExtent b="0" l="0" r="0" t="0"/>
            <wp:docPr id="224" name="image98.png"/>
            <a:graphic>
              <a:graphicData uri="http://schemas.openxmlformats.org/drawingml/2006/picture">
                <pic:pic>
                  <pic:nvPicPr>
                    <pic:cNvPr id="0" name="image98.png"/>
                    <pic:cNvPicPr preferRelativeResize="0"/>
                  </pic:nvPicPr>
                  <pic:blipFill>
                    <a:blip r:embed="rId132"/>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119F">
      <w:pPr>
        <w:pStyle w:val="Heading2"/>
        <w:ind w:firstLine="720"/>
        <w:rPr>
          <w:color w:val="000000"/>
        </w:rPr>
      </w:pPr>
      <w:bookmarkStart w:colFirst="0" w:colLast="0" w:name="_heading=h.1jlao46" w:id="70"/>
      <w:bookmarkEnd w:id="70"/>
      <w:r w:rsidDel="00000000" w:rsidR="00000000" w:rsidRPr="00000000">
        <w:rPr>
          <w:b w:val="0"/>
          <w:color w:val="000000"/>
          <w:sz w:val="26"/>
          <w:szCs w:val="26"/>
          <w:rtl w:val="0"/>
        </w:rPr>
        <w:t xml:space="preserve">6.14: </w:t>
      </w:r>
      <w:r w:rsidDel="00000000" w:rsidR="00000000" w:rsidRPr="00000000">
        <w:rPr>
          <w:color w:val="000000"/>
          <w:rtl w:val="0"/>
        </w:rPr>
        <w:t xml:space="preserve">Quản lý contact</w:t>
      </w:r>
    </w:p>
    <w:p w:rsidR="00000000" w:rsidDel="00000000" w:rsidP="00000000" w:rsidRDefault="00000000" w:rsidRPr="00000000" w14:paraId="000011A0">
      <w:pPr>
        <w:rPr/>
      </w:pPr>
      <w:r w:rsidDel="00000000" w:rsidR="00000000" w:rsidRPr="00000000">
        <w:rPr/>
        <w:drawing>
          <wp:inline distB="114300" distT="114300" distL="114300" distR="114300">
            <wp:extent cx="5731200" cy="2781300"/>
            <wp:effectExtent b="0" l="0" r="0" t="0"/>
            <wp:docPr id="223" name="image91.png"/>
            <a:graphic>
              <a:graphicData uri="http://schemas.openxmlformats.org/drawingml/2006/picture">
                <pic:pic>
                  <pic:nvPicPr>
                    <pic:cNvPr id="0" name="image91.png"/>
                    <pic:cNvPicPr preferRelativeResize="0"/>
                  </pic:nvPicPr>
                  <pic:blipFill>
                    <a:blip r:embed="rId13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1A1">
      <w:pPr>
        <w:rPr/>
      </w:pPr>
      <w:r w:rsidDel="00000000" w:rsidR="00000000" w:rsidRPr="00000000">
        <w:rPr/>
        <w:drawing>
          <wp:inline distB="114300" distT="114300" distL="114300" distR="114300">
            <wp:extent cx="5731200" cy="2806700"/>
            <wp:effectExtent b="0" l="0" r="0" t="0"/>
            <wp:docPr id="226" name="image78.png"/>
            <a:graphic>
              <a:graphicData uri="http://schemas.openxmlformats.org/drawingml/2006/picture">
                <pic:pic>
                  <pic:nvPicPr>
                    <pic:cNvPr id="0" name="image78.png"/>
                    <pic:cNvPicPr preferRelativeResize="0"/>
                  </pic:nvPicPr>
                  <pic:blipFill>
                    <a:blip r:embed="rId13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11A2">
      <w:pPr>
        <w:pStyle w:val="Heading2"/>
        <w:ind w:firstLine="720"/>
        <w:rPr>
          <w:color w:val="000000"/>
        </w:rPr>
      </w:pPr>
      <w:bookmarkStart w:colFirst="0" w:colLast="0" w:name="_heading=h.43ky6rz" w:id="71"/>
      <w:bookmarkEnd w:id="71"/>
      <w:r w:rsidDel="00000000" w:rsidR="00000000" w:rsidRPr="00000000">
        <w:rPr>
          <w:b w:val="0"/>
          <w:color w:val="000000"/>
          <w:sz w:val="26"/>
          <w:szCs w:val="26"/>
          <w:rtl w:val="0"/>
        </w:rPr>
        <w:t xml:space="preserve">6.15: </w:t>
      </w:r>
      <w:r w:rsidDel="00000000" w:rsidR="00000000" w:rsidRPr="00000000">
        <w:rPr>
          <w:color w:val="000000"/>
          <w:rtl w:val="0"/>
        </w:rPr>
        <w:t xml:space="preserve">Quản lý phiếu giảm giá</w:t>
      </w:r>
    </w:p>
    <w:p w:rsidR="00000000" w:rsidDel="00000000" w:rsidP="00000000" w:rsidRDefault="00000000" w:rsidRPr="00000000" w14:paraId="000011A3">
      <w:pPr>
        <w:rPr/>
      </w:pPr>
      <w:r w:rsidDel="00000000" w:rsidR="00000000" w:rsidRPr="00000000">
        <w:rPr/>
        <w:drawing>
          <wp:inline distB="114300" distT="114300" distL="114300" distR="114300">
            <wp:extent cx="5731200" cy="2743200"/>
            <wp:effectExtent b="0" l="0" r="0" t="0"/>
            <wp:docPr id="225" name="image74.png"/>
            <a:graphic>
              <a:graphicData uri="http://schemas.openxmlformats.org/drawingml/2006/picture">
                <pic:pic>
                  <pic:nvPicPr>
                    <pic:cNvPr id="0" name="image74.png"/>
                    <pic:cNvPicPr preferRelativeResize="0"/>
                  </pic:nvPicPr>
                  <pic:blipFill>
                    <a:blip r:embed="rId13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11A4">
      <w:pPr>
        <w:rPr/>
      </w:pPr>
      <w:r w:rsidDel="00000000" w:rsidR="00000000" w:rsidRPr="00000000">
        <w:rPr/>
        <w:drawing>
          <wp:inline distB="114300" distT="114300" distL="114300" distR="114300">
            <wp:extent cx="5731200" cy="1828800"/>
            <wp:effectExtent b="0" l="0" r="0" t="0"/>
            <wp:docPr id="195" name="image60.png"/>
            <a:graphic>
              <a:graphicData uri="http://schemas.openxmlformats.org/drawingml/2006/picture">
                <pic:pic>
                  <pic:nvPicPr>
                    <pic:cNvPr id="0" name="image60.png"/>
                    <pic:cNvPicPr preferRelativeResize="0"/>
                  </pic:nvPicPr>
                  <pic:blipFill>
                    <a:blip r:embed="rId136"/>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11A5">
      <w:pPr>
        <w:rPr/>
      </w:pPr>
      <w:r w:rsidDel="00000000" w:rsidR="00000000" w:rsidRPr="00000000">
        <w:rPr/>
        <w:drawing>
          <wp:inline distB="114300" distT="114300" distL="114300" distR="114300">
            <wp:extent cx="3787195" cy="3126638"/>
            <wp:effectExtent b="0" l="0" r="0" t="0"/>
            <wp:docPr id="200" name="image58.png"/>
            <a:graphic>
              <a:graphicData uri="http://schemas.openxmlformats.org/drawingml/2006/picture">
                <pic:pic>
                  <pic:nvPicPr>
                    <pic:cNvPr id="0" name="image58.png"/>
                    <pic:cNvPicPr preferRelativeResize="0"/>
                  </pic:nvPicPr>
                  <pic:blipFill>
                    <a:blip r:embed="rId137"/>
                    <a:srcRect b="0" l="0" r="0" t="0"/>
                    <a:stretch>
                      <a:fillRect/>
                    </a:stretch>
                  </pic:blipFill>
                  <pic:spPr>
                    <a:xfrm>
                      <a:off x="0" y="0"/>
                      <a:ext cx="3787195" cy="3126638"/>
                    </a:xfrm>
                    <a:prstGeom prst="rect"/>
                    <a:ln/>
                  </pic:spPr>
                </pic:pic>
              </a:graphicData>
            </a:graphic>
          </wp:inline>
        </w:drawing>
      </w:r>
      <w:r w:rsidDel="00000000" w:rsidR="00000000" w:rsidRPr="00000000">
        <w:rPr>
          <w:rtl w:val="0"/>
        </w:rPr>
      </w:r>
    </w:p>
    <w:p w:rsidR="00000000" w:rsidDel="00000000" w:rsidP="00000000" w:rsidRDefault="00000000" w:rsidRPr="00000000" w14:paraId="000011A6">
      <w:pPr>
        <w:pStyle w:val="Heading2"/>
        <w:rPr>
          <w:rFonts w:ascii="Times New Roman" w:cs="Times New Roman" w:eastAsia="Times New Roman" w:hAnsi="Times New Roman"/>
          <w:b w:val="1"/>
          <w:color w:val="000000"/>
          <w:sz w:val="28"/>
          <w:szCs w:val="28"/>
        </w:rPr>
      </w:pPr>
      <w:bookmarkStart w:colFirst="0" w:colLast="0" w:name="_heading=h.2iq8gzs" w:id="72"/>
      <w:bookmarkEnd w:id="72"/>
      <w:r w:rsidDel="00000000" w:rsidR="00000000" w:rsidRPr="00000000">
        <w:rPr>
          <w:color w:val="000000"/>
        </w:rPr>
        <w:drawing>
          <wp:inline distB="114300" distT="114300" distL="114300" distR="114300">
            <wp:extent cx="4055621" cy="2721712"/>
            <wp:effectExtent b="0" l="0" r="0" t="0"/>
            <wp:docPr id="198" name="image49.png"/>
            <a:graphic>
              <a:graphicData uri="http://schemas.openxmlformats.org/drawingml/2006/picture">
                <pic:pic>
                  <pic:nvPicPr>
                    <pic:cNvPr id="0" name="image49.png"/>
                    <pic:cNvPicPr preferRelativeResize="0"/>
                  </pic:nvPicPr>
                  <pic:blipFill>
                    <a:blip r:embed="rId138"/>
                    <a:srcRect b="0" l="0" r="0" t="0"/>
                    <a:stretch>
                      <a:fillRect/>
                    </a:stretch>
                  </pic:blipFill>
                  <pic:spPr>
                    <a:xfrm>
                      <a:off x="0" y="0"/>
                      <a:ext cx="4055621" cy="2721712"/>
                    </a:xfrm>
                    <a:prstGeom prst="rect"/>
                    <a:ln/>
                  </pic:spPr>
                </pic:pic>
              </a:graphicData>
            </a:graphic>
          </wp:inline>
        </w:drawing>
      </w:r>
      <w:r w:rsidDel="00000000" w:rsidR="00000000" w:rsidRPr="00000000">
        <w:rPr>
          <w:color w:val="000000"/>
          <w:rtl w:val="0"/>
        </w:rPr>
        <w:br w:type="textWrapping"/>
      </w:r>
      <w:r w:rsidDel="00000000" w:rsidR="00000000" w:rsidRPr="00000000">
        <w:rPr>
          <w:rFonts w:ascii="Times New Roman" w:cs="Times New Roman" w:eastAsia="Times New Roman" w:hAnsi="Times New Roman"/>
          <w:color w:val="000000"/>
          <w:sz w:val="26"/>
          <w:szCs w:val="26"/>
          <w:rtl w:val="0"/>
        </w:rPr>
        <w:t xml:space="preserve">6.15: </w:t>
      </w:r>
      <w:r w:rsidDel="00000000" w:rsidR="00000000" w:rsidRPr="00000000">
        <w:rPr>
          <w:rFonts w:ascii="Times New Roman" w:cs="Times New Roman" w:eastAsia="Times New Roman" w:hAnsi="Times New Roman"/>
          <w:b w:val="1"/>
          <w:color w:val="000000"/>
          <w:sz w:val="28"/>
          <w:szCs w:val="28"/>
          <w:rtl w:val="0"/>
        </w:rPr>
        <w:t xml:space="preserve">Giảm giá trong giỏ hàng</w:t>
      </w:r>
    </w:p>
    <w:p w:rsidR="00000000" w:rsidDel="00000000" w:rsidP="00000000" w:rsidRDefault="00000000" w:rsidRPr="00000000" w14:paraId="000011A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882900"/>
            <wp:effectExtent b="0" l="0" r="0" t="0"/>
            <wp:docPr id="189" name="image42.png"/>
            <a:graphic>
              <a:graphicData uri="http://schemas.openxmlformats.org/drawingml/2006/picture">
                <pic:pic>
                  <pic:nvPicPr>
                    <pic:cNvPr id="0" name="image42.png"/>
                    <pic:cNvPicPr preferRelativeResize="0"/>
                  </pic:nvPicPr>
                  <pic:blipFill>
                    <a:blip r:embed="rId139"/>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11A8">
      <w:pPr>
        <w:pStyle w:val="Heading2"/>
        <w:rPr>
          <w:b w:val="1"/>
          <w:color w:val="000000"/>
          <w:sz w:val="28"/>
          <w:szCs w:val="28"/>
        </w:rPr>
      </w:pPr>
      <w:bookmarkStart w:colFirst="0" w:colLast="0" w:name="_heading=h.xvir7l" w:id="73"/>
      <w:bookmarkEnd w:id="73"/>
      <w:r w:rsidDel="00000000" w:rsidR="00000000" w:rsidRPr="00000000">
        <w:rPr>
          <w:color w:val="000000"/>
          <w:sz w:val="26"/>
          <w:szCs w:val="26"/>
          <w:rtl w:val="0"/>
        </w:rPr>
        <w:t xml:space="preserve">6.16: </w:t>
      </w:r>
      <w:r w:rsidDel="00000000" w:rsidR="00000000" w:rsidRPr="00000000">
        <w:rPr>
          <w:b w:val="1"/>
          <w:color w:val="000000"/>
          <w:sz w:val="28"/>
          <w:szCs w:val="28"/>
          <w:rtl w:val="0"/>
        </w:rPr>
        <w:t xml:space="preserve">So sánh sản phẩm</w:t>
      </w:r>
    </w:p>
    <w:p w:rsidR="00000000" w:rsidDel="00000000" w:rsidP="00000000" w:rsidRDefault="00000000" w:rsidRPr="00000000" w14:paraId="000011A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4050" cy="2578837"/>
            <wp:effectExtent b="0" l="0" r="0" t="0"/>
            <wp:docPr id="187" name="image56.png"/>
            <a:graphic>
              <a:graphicData uri="http://schemas.openxmlformats.org/drawingml/2006/picture">
                <pic:pic>
                  <pic:nvPicPr>
                    <pic:cNvPr id="0" name="image56.png"/>
                    <pic:cNvPicPr preferRelativeResize="0"/>
                  </pic:nvPicPr>
                  <pic:blipFill>
                    <a:blip r:embed="rId140"/>
                    <a:srcRect b="0" l="0" r="0" t="0"/>
                    <a:stretch>
                      <a:fillRect/>
                    </a:stretch>
                  </pic:blipFill>
                  <pic:spPr>
                    <a:xfrm>
                      <a:off x="0" y="0"/>
                      <a:ext cx="5734050" cy="2578837"/>
                    </a:xfrm>
                    <a:prstGeom prst="rect"/>
                    <a:ln/>
                  </pic:spPr>
                </pic:pic>
              </a:graphicData>
            </a:graphic>
          </wp:inline>
        </w:drawing>
      </w:r>
      <w:r w:rsidDel="00000000" w:rsidR="00000000" w:rsidRPr="00000000">
        <w:rPr>
          <w:rtl w:val="0"/>
        </w:rPr>
      </w:r>
    </w:p>
    <w:p w:rsidR="00000000" w:rsidDel="00000000" w:rsidP="00000000" w:rsidRDefault="00000000" w:rsidRPr="00000000" w14:paraId="000011A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590800"/>
            <wp:effectExtent b="0" l="0" r="0" t="0"/>
            <wp:docPr id="193" name="image50.png"/>
            <a:graphic>
              <a:graphicData uri="http://schemas.openxmlformats.org/drawingml/2006/picture">
                <pic:pic>
                  <pic:nvPicPr>
                    <pic:cNvPr id="0" name="image50.png"/>
                    <pic:cNvPicPr preferRelativeResize="0"/>
                  </pic:nvPicPr>
                  <pic:blipFill>
                    <a:blip r:embed="rId141"/>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11A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051300"/>
            <wp:effectExtent b="0" l="0" r="0" t="0"/>
            <wp:docPr id="191" name="image55.png"/>
            <a:graphic>
              <a:graphicData uri="http://schemas.openxmlformats.org/drawingml/2006/picture">
                <pic:pic>
                  <pic:nvPicPr>
                    <pic:cNvPr id="0" name="image55.png"/>
                    <pic:cNvPicPr preferRelativeResize="0"/>
                  </pic:nvPicPr>
                  <pic:blipFill>
                    <a:blip r:embed="rId142"/>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11AC">
      <w:pPr>
        <w:pStyle w:val="Heading2"/>
        <w:rPr>
          <w:color w:val="000000"/>
        </w:rPr>
      </w:pPr>
      <w:bookmarkStart w:colFirst="0" w:colLast="0" w:name="_heading=h.3hv69ve" w:id="74"/>
      <w:bookmarkEnd w:id="74"/>
      <w:r w:rsidDel="00000000" w:rsidR="00000000" w:rsidRPr="00000000">
        <w:rPr>
          <w:color w:val="000000"/>
          <w:sz w:val="26"/>
          <w:szCs w:val="26"/>
          <w:rtl w:val="0"/>
        </w:rPr>
        <w:t xml:space="preserve">6.17: </w:t>
      </w:r>
      <w:r w:rsidDel="00000000" w:rsidR="00000000" w:rsidRPr="00000000">
        <w:rPr>
          <w:color w:val="000000"/>
          <w:rtl w:val="0"/>
        </w:rPr>
        <w:t xml:space="preserve">hỗ trợ trực tuyến</w:t>
      </w:r>
    </w:p>
    <w:p w:rsidR="00000000" w:rsidDel="00000000" w:rsidP="00000000" w:rsidRDefault="00000000" w:rsidRPr="00000000" w14:paraId="000011AD">
      <w:pPr>
        <w:rPr/>
      </w:pPr>
      <w:r w:rsidDel="00000000" w:rsidR="00000000" w:rsidRPr="00000000">
        <w:rPr/>
        <w:drawing>
          <wp:inline distB="114300" distT="114300" distL="114300" distR="114300">
            <wp:extent cx="3895725" cy="2971800"/>
            <wp:effectExtent b="0" l="0" r="0" t="0"/>
            <wp:docPr id="183" name="image36.png"/>
            <a:graphic>
              <a:graphicData uri="http://schemas.openxmlformats.org/drawingml/2006/picture">
                <pic:pic>
                  <pic:nvPicPr>
                    <pic:cNvPr id="0" name="image36.png"/>
                    <pic:cNvPicPr preferRelativeResize="0"/>
                  </pic:nvPicPr>
                  <pic:blipFill>
                    <a:blip r:embed="rId143"/>
                    <a:srcRect b="0" l="0" r="0" t="0"/>
                    <a:stretch>
                      <a:fillRect/>
                    </a:stretch>
                  </pic:blipFill>
                  <pic:spPr>
                    <a:xfrm>
                      <a:off x="0" y="0"/>
                      <a:ext cx="389572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11AE">
      <w:pPr>
        <w:rPr/>
      </w:pPr>
      <w:r w:rsidDel="00000000" w:rsidR="00000000" w:rsidRPr="00000000">
        <w:rPr>
          <w:rtl w:val="0"/>
        </w:rPr>
      </w:r>
    </w:p>
    <w:p w:rsidR="00000000" w:rsidDel="00000000" w:rsidP="00000000" w:rsidRDefault="00000000" w:rsidRPr="00000000" w14:paraId="000011AF">
      <w:pPr>
        <w:rPr/>
      </w:pPr>
      <w:r w:rsidDel="00000000" w:rsidR="00000000" w:rsidRPr="00000000">
        <w:rPr/>
        <w:drawing>
          <wp:inline distB="114300" distT="114300" distL="114300" distR="114300">
            <wp:extent cx="5731200" cy="2514600"/>
            <wp:effectExtent b="0" l="0" r="0" t="0"/>
            <wp:docPr id="181" name="image39.png"/>
            <a:graphic>
              <a:graphicData uri="http://schemas.openxmlformats.org/drawingml/2006/picture">
                <pic:pic>
                  <pic:nvPicPr>
                    <pic:cNvPr id="0" name="image39.png"/>
                    <pic:cNvPicPr preferRelativeResize="0"/>
                  </pic:nvPicPr>
                  <pic:blipFill>
                    <a:blip r:embed="rId144"/>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1B0">
      <w:pPr>
        <w:rPr/>
      </w:pPr>
      <w:r w:rsidDel="00000000" w:rsidR="00000000" w:rsidRPr="00000000">
        <w:rPr>
          <w:rtl w:val="0"/>
        </w:rPr>
      </w:r>
    </w:p>
    <w:p w:rsidR="00000000" w:rsidDel="00000000" w:rsidP="00000000" w:rsidRDefault="00000000" w:rsidRPr="00000000" w14:paraId="000011B1">
      <w:pPr>
        <w:pStyle w:val="Heading2"/>
        <w:numPr>
          <w:ilvl w:val="0"/>
          <w:numId w:val="52"/>
        </w:numPr>
        <w:ind w:left="720" w:hanging="360"/>
        <w:rPr>
          <w:color w:val="000000"/>
        </w:rPr>
      </w:pPr>
      <w:bookmarkStart w:colFirst="0" w:colLast="0" w:name="_heading=h.1x0gk37" w:id="75"/>
      <w:bookmarkEnd w:id="75"/>
      <w:r w:rsidDel="00000000" w:rsidR="00000000" w:rsidRPr="00000000">
        <w:rPr>
          <w:color w:val="000000"/>
          <w:sz w:val="30"/>
          <w:szCs w:val="30"/>
          <w:rtl w:val="0"/>
        </w:rPr>
        <w:t xml:space="preserve">Các nguồn tham khảo:</w:t>
      </w:r>
      <w:r w:rsidDel="00000000" w:rsidR="00000000" w:rsidRPr="00000000">
        <w:rPr>
          <w:rtl w:val="0"/>
        </w:rPr>
      </w:r>
    </w:p>
    <w:p w:rsidR="00000000" w:rsidDel="00000000" w:rsidP="00000000" w:rsidRDefault="00000000" w:rsidRPr="00000000" w14:paraId="000011B2">
      <w:pPr>
        <w:numPr>
          <w:ilvl w:val="0"/>
          <w:numId w:val="116"/>
        </w:numPr>
        <w:pBdr>
          <w:top w:space="0" w:sz="0" w:val="nil"/>
          <w:left w:space="0" w:sz="0" w:val="nil"/>
          <w:bottom w:space="0" w:sz="0" w:val="nil"/>
          <w:right w:space="0" w:sz="0" w:val="nil"/>
          <w:between w:space="0" w:sz="0" w:val="nil"/>
        </w:pBdr>
        <w:spacing w:after="0" w:lineRule="auto"/>
        <w:ind w:left="1800" w:hanging="360"/>
        <w:rPr>
          <w:b w:val="1"/>
          <w:sz w:val="28"/>
          <w:szCs w:val="28"/>
        </w:rPr>
      </w:pPr>
      <w:hyperlink r:id="rId145">
        <w:r w:rsidDel="00000000" w:rsidR="00000000" w:rsidRPr="00000000">
          <w:rPr>
            <w:rFonts w:ascii="Times New Roman" w:cs="Times New Roman" w:eastAsia="Times New Roman" w:hAnsi="Times New Roman"/>
            <w:b w:val="1"/>
            <w:sz w:val="28"/>
            <w:szCs w:val="28"/>
            <w:u w:val="single"/>
            <w:rtl w:val="0"/>
          </w:rPr>
          <w:t xml:space="preserve">https://www.youtube.com/@toidicodedaoblog</w:t>
        </w:r>
      </w:hyperlink>
      <w:r w:rsidDel="00000000" w:rsidR="00000000" w:rsidRPr="00000000">
        <w:rPr>
          <w:rtl w:val="0"/>
        </w:rPr>
      </w:r>
    </w:p>
    <w:p w:rsidR="00000000" w:rsidDel="00000000" w:rsidP="00000000" w:rsidRDefault="00000000" w:rsidRPr="00000000" w14:paraId="000011B3">
      <w:pPr>
        <w:numPr>
          <w:ilvl w:val="0"/>
          <w:numId w:val="116"/>
        </w:numPr>
        <w:pBdr>
          <w:top w:space="0" w:sz="0" w:val="nil"/>
          <w:left w:space="0" w:sz="0" w:val="nil"/>
          <w:bottom w:space="0" w:sz="0" w:val="nil"/>
          <w:right w:space="0" w:sz="0" w:val="nil"/>
          <w:between w:space="0" w:sz="0" w:val="nil"/>
        </w:pBdr>
        <w:ind w:left="1800" w:hanging="360"/>
        <w:rPr>
          <w:b w:val="1"/>
          <w:sz w:val="28"/>
          <w:szCs w:val="28"/>
        </w:rPr>
      </w:pPr>
      <w:hyperlink r:id="rId146">
        <w:r w:rsidDel="00000000" w:rsidR="00000000" w:rsidRPr="00000000">
          <w:rPr>
            <w:rFonts w:ascii="Times New Roman" w:cs="Times New Roman" w:eastAsia="Times New Roman" w:hAnsi="Times New Roman"/>
            <w:sz w:val="28"/>
            <w:szCs w:val="28"/>
            <w:u w:val="single"/>
            <w:rtl w:val="0"/>
          </w:rPr>
          <w:t xml:space="preserve">Learn to Hack (hacksplaining.com)</w:t>
        </w:r>
      </w:hyperlink>
      <w:r w:rsidDel="00000000" w:rsidR="00000000" w:rsidRPr="00000000">
        <w:rPr>
          <w:rtl w:val="0"/>
        </w:rPr>
      </w:r>
    </w:p>
    <w:p w:rsidR="00000000" w:rsidDel="00000000" w:rsidP="00000000" w:rsidRDefault="00000000" w:rsidRPr="00000000" w14:paraId="000011B4">
      <w:pPr>
        <w:pStyle w:val="Heading2"/>
        <w:rPr>
          <w:color w:val="000000"/>
        </w:rPr>
      </w:pPr>
      <w:bookmarkStart w:colFirst="0" w:colLast="0" w:name="_heading=h.4h042r0" w:id="76"/>
      <w:bookmarkEnd w:id="76"/>
      <w:r w:rsidDel="00000000" w:rsidR="00000000" w:rsidRPr="00000000">
        <w:br w:type="page"/>
      </w:r>
      <w:r w:rsidDel="00000000" w:rsidR="00000000" w:rsidRPr="00000000">
        <w:rPr>
          <w:rtl w:val="0"/>
        </w:rPr>
      </w:r>
    </w:p>
    <w:p w:rsidR="00000000" w:rsidDel="00000000" w:rsidP="00000000" w:rsidRDefault="00000000" w:rsidRPr="00000000" w14:paraId="000011B5">
      <w:pPr>
        <w:pStyle w:val="Heading2"/>
        <w:rPr>
          <w:color w:val="000000"/>
        </w:rPr>
      </w:pPr>
      <w:bookmarkStart w:colFirst="0" w:colLast="0" w:name="_heading=h.2w5ecyt" w:id="77"/>
      <w:bookmarkEnd w:id="77"/>
      <w:r w:rsidDel="00000000" w:rsidR="00000000" w:rsidRPr="00000000">
        <w:rPr>
          <w:rtl w:val="0"/>
        </w:rPr>
      </w:r>
    </w:p>
    <w:sectPr>
      <w:headerReference r:id="rId147" w:type="first"/>
      <w:footerReference r:id="rId148" w:type="default"/>
      <w:footerReference r:id="rId149" w:type="first"/>
      <w:pgSz w:h="16838" w:w="11906" w:orient="portrait"/>
      <w:pgMar w:bottom="1440" w:top="708.6614173228347"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Cambria"/>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B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B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B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4"/>
      <w:numFmt w:val="decimal"/>
      <w:lvlText w:val="%1.2"/>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2520" w:hanging="360"/>
      </w:pPr>
      <w:rPr>
        <w:rFonts w:ascii="Times New Roman" w:cs="Times New Roman" w:eastAsia="Times New Roman" w:hAnsi="Times New Roman"/>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5">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decimal"/>
      <w:lvlText w:val="%1."/>
      <w:lvlJc w:val="left"/>
      <w:pPr>
        <w:ind w:left="720" w:hanging="360"/>
      </w:pPr>
      <w:rPr>
        <w:rFonts w:ascii="Arial" w:cs="Arial" w:eastAsia="Arial" w:hAnsi="Arial"/>
        <w:b w:val="1"/>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Chương %1."/>
      <w:lvlJc w:val="left"/>
      <w:pPr>
        <w:ind w:left="720" w:hanging="360"/>
      </w:pPr>
      <w:rPr>
        <w:rFonts w:ascii="Times New Roman" w:cs="Times New Roman" w:eastAsia="Times New Roman" w:hAnsi="Times New Roman"/>
        <w:b w:val="1"/>
        <w:i w:val="0"/>
        <w:sz w:val="28"/>
        <w:szCs w:val="28"/>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3">
    <w:lvl w:ilvl="0">
      <w:start w:val="4"/>
      <w:numFmt w:val="decimal"/>
      <w:lvlText w:val="%1.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decimal"/>
      <w:lvlText w:val="%1."/>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lvl w:ilvl="0">
      <w:start w:val="6"/>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lvl w:ilvl="0">
      <w:start w:val="1"/>
      <w:numFmt w:val="decimal"/>
      <w:lvlText w:val="%1."/>
      <w:lvlJc w:val="left"/>
      <w:pPr>
        <w:ind w:left="80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lvl w:ilvl="0">
      <w:start w:val="1"/>
      <w:numFmt w:val="bullet"/>
      <w:lvlText w:val="+"/>
      <w:lvlJc w:val="left"/>
      <w:pPr>
        <w:ind w:left="2520" w:hanging="360"/>
      </w:pPr>
      <w:rPr>
        <w:rFonts w:ascii="Times New Roman" w:cs="Times New Roman" w:eastAsia="Times New Roman" w:hAnsi="Times New Roman"/>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108">
    <w:lvl w:ilvl="0">
      <w:start w:val="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lvl w:ilvl="0">
      <w:start w:val="1"/>
      <w:numFmt w:val="decimal"/>
      <w:lvlText w:val="%1."/>
      <w:lvlJc w:val="left"/>
      <w:pPr>
        <w:ind w:left="800" w:hanging="360"/>
      </w:pPr>
      <w:rPr>
        <w:sz w:val="28"/>
        <w:szCs w:val="28"/>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0">
    <w:lvl w:ilvl="0">
      <w:start w:val="1"/>
      <w:numFmt w:val="bullet"/>
      <w:lvlText w:val="+"/>
      <w:lvlJc w:val="left"/>
      <w:pPr>
        <w:ind w:left="2520" w:hanging="360"/>
      </w:pPr>
      <w:rPr>
        <w:rFonts w:ascii="Times New Roman" w:cs="Times New Roman" w:eastAsia="Times New Roman" w:hAnsi="Times New Roman"/>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111">
    <w:lvl w:ilvl="0">
      <w:start w:val="1"/>
      <w:numFmt w:val="bullet"/>
      <w:lvlText w:val="-"/>
      <w:lvlJc w:val="left"/>
      <w:pPr>
        <w:ind w:left="1800" w:hanging="360"/>
      </w:pPr>
      <w:rPr>
        <w:rFonts w:ascii="Times New Roman" w:cs="Times New Roman" w:eastAsia="Times New Roman" w:hAnsi="Times New Roman"/>
      </w:rPr>
    </w:lvl>
    <w:lvl w:ilvl="1">
      <w:start w:val="1"/>
      <w:numFmt w:val="bullet"/>
      <w:lvlText w:val="+"/>
      <w:lvlJc w:val="left"/>
      <w:pPr>
        <w:ind w:left="2520" w:hanging="360"/>
      </w:pPr>
      <w:rPr>
        <w:rFonts w:ascii="Times New Roman" w:cs="Times New Roman" w:eastAsia="Times New Roman" w:hAnsi="Times New Roman"/>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lvl w:ilvl="0">
      <w:start w:val="0"/>
      <w:numFmt w:val="bullet"/>
      <w:lvlText w:val="-"/>
      <w:lvlJc w:val="left"/>
      <w:pPr>
        <w:ind w:left="1800" w:hanging="360"/>
      </w:pPr>
      <w:rPr>
        <w:rFonts w:ascii="Times New Roman" w:cs="Times New Roman" w:eastAsia="Times New Roman" w:hAnsi="Times New Roman"/>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17">
    <w:lvl w:ilvl="0">
      <w:start w:val="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lvl w:ilvl="0">
      <w:start w:val="1"/>
      <w:numFmt w:val="bullet"/>
      <w:lvlText w:val="+"/>
      <w:lvlJc w:val="left"/>
      <w:pPr>
        <w:ind w:left="2520" w:hanging="360"/>
      </w:pPr>
      <w:rPr>
        <w:rFonts w:ascii="Times New Roman" w:cs="Times New Roman" w:eastAsia="Times New Roman" w:hAnsi="Times New Roman"/>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119">
    <w:lvl w:ilvl="0">
      <w:start w:val="1"/>
      <w:numFmt w:val="decimal"/>
      <w:lvlText w:val="%1."/>
      <w:lvlJc w:val="left"/>
      <w:pPr>
        <w:ind w:left="1440" w:hanging="360"/>
      </w:pPr>
      <w:rPr/>
    </w:lvl>
    <w:lvl w:ilvl="1">
      <w:start w:val="1"/>
      <w:numFmt w:val="decimal"/>
      <w:lvlText w:val="%1.%2."/>
      <w:lvlJc w:val="left"/>
      <w:pPr>
        <w:ind w:left="2160" w:hanging="720"/>
      </w:pPr>
      <w:rPr/>
    </w:lvl>
    <w:lvl w:ilvl="2">
      <w:start w:val="1"/>
      <w:numFmt w:val="decimal"/>
      <w:lvlText w:val="%1.%2.%3."/>
      <w:lvlJc w:val="left"/>
      <w:pPr>
        <w:ind w:left="2520" w:hanging="720"/>
      </w:pPr>
      <w:rPr/>
    </w:lvl>
    <w:lvl w:ilvl="3">
      <w:start w:val="1"/>
      <w:numFmt w:val="decimal"/>
      <w:lvlText w:val="%1.%2.%3.%4."/>
      <w:lvlJc w:val="left"/>
      <w:pPr>
        <w:ind w:left="3240" w:hanging="1080"/>
      </w:pPr>
      <w:rPr/>
    </w:lvl>
    <w:lvl w:ilvl="4">
      <w:start w:val="1"/>
      <w:numFmt w:val="decimal"/>
      <w:lvlText w:val="%1.%2.%3.%4.%5."/>
      <w:lvlJc w:val="left"/>
      <w:pPr>
        <w:ind w:left="3600" w:hanging="1080"/>
      </w:pPr>
      <w:rPr/>
    </w:lvl>
    <w:lvl w:ilvl="5">
      <w:start w:val="1"/>
      <w:numFmt w:val="decimal"/>
      <w:lvlText w:val="%1.%2.%3.%4.%5.%6."/>
      <w:lvlJc w:val="left"/>
      <w:pPr>
        <w:ind w:left="4320" w:hanging="1440"/>
      </w:pPr>
      <w:rPr/>
    </w:lvl>
    <w:lvl w:ilvl="6">
      <w:start w:val="1"/>
      <w:numFmt w:val="decimal"/>
      <w:lvlText w:val="%1.%2.%3.%4.%5.%6.%7."/>
      <w:lvlJc w:val="left"/>
      <w:pPr>
        <w:ind w:left="5040" w:hanging="1800"/>
      </w:pPr>
      <w:rPr/>
    </w:lvl>
    <w:lvl w:ilvl="7">
      <w:start w:val="1"/>
      <w:numFmt w:val="decimal"/>
      <w:lvlText w:val="%1.%2.%3.%4.%5.%6.%7.%8."/>
      <w:lvlJc w:val="left"/>
      <w:pPr>
        <w:ind w:left="5400" w:hanging="1800"/>
      </w:pPr>
      <w:rPr/>
    </w:lvl>
    <w:lvl w:ilvl="8">
      <w:start w:val="1"/>
      <w:numFmt w:val="decimal"/>
      <w:lvlText w:val="%1.%2.%3.%4.%5.%6.%7.%8.%9."/>
      <w:lvlJc w:val="left"/>
      <w:pPr>
        <w:ind w:left="6120" w:hanging="2160"/>
      </w:pPr>
      <w:rPr/>
    </w:lvl>
  </w:abstractNum>
  <w:abstractNum w:abstractNumId="120">
    <w:lvl w:ilvl="0">
      <w:start w:val="1"/>
      <w:numFmt w:val="decimal"/>
      <w:lvlText w:val="%1."/>
      <w:lvlJc w:val="left"/>
      <w:pPr>
        <w:ind w:left="80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1">
    <w:lvl w:ilvl="0">
      <w:start w:val="1"/>
      <w:numFmt w:val="decimal"/>
      <w:lvlText w:val="%1."/>
      <w:lvlJc w:val="left"/>
      <w:pPr>
        <w:ind w:left="80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2">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f5496"/>
      <w:sz w:val="32"/>
      <w:szCs w:val="32"/>
    </w:rPr>
  </w:style>
  <w:style w:type="paragraph" w:styleId="Heading2">
    <w:name w:val="heading 2"/>
    <w:basedOn w:val="Normal"/>
    <w:next w:val="Normal"/>
    <w:pPr>
      <w:keepNext w:val="1"/>
      <w:keepLines w:val="1"/>
      <w:spacing w:after="0" w:before="40" w:lineRule="auto"/>
      <w:ind w:left="720" w:hanging="360"/>
    </w:pPr>
    <w:rPr>
      <w:rFonts w:ascii="Times New Roman" w:cs="Times New Roman" w:eastAsia="Times New Roman" w:hAnsi="Times New Roman"/>
      <w:b w:val="1"/>
      <w:color w:val="2f5496"/>
      <w:sz w:val="28"/>
      <w:szCs w:val="28"/>
    </w:rPr>
  </w:style>
  <w:style w:type="paragraph" w:styleId="Heading3">
    <w:name w:val="heading 3"/>
    <w:basedOn w:val="Normal"/>
    <w:next w:val="Normal"/>
    <w:pPr>
      <w:keepNext w:val="1"/>
      <w:keepLines w:val="1"/>
      <w:spacing w:after="0" w:before="40" w:lineRule="auto"/>
    </w:pPr>
    <w:rPr>
      <w:color w:val="1f3864"/>
      <w:sz w:val="24"/>
      <w:szCs w:val="24"/>
    </w:rPr>
  </w:style>
  <w:style w:type="paragraph" w:styleId="Heading4">
    <w:name w:val="heading 4"/>
    <w:basedOn w:val="Normal"/>
    <w:next w:val="Normal"/>
    <w:pPr>
      <w:keepNext w:val="1"/>
      <w:keepLines w:val="1"/>
      <w:spacing w:after="40" w:before="240" w:line="360" w:lineRule="auto"/>
    </w:pPr>
    <w:rPr>
      <w:rFonts w:ascii="Times New Roman" w:cs="Times New Roman" w:eastAsia="Times New Roman" w:hAnsi="Times New Roman"/>
      <w:b w:val="1"/>
      <w:sz w:val="26"/>
      <w:szCs w:val="26"/>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f5496"/>
      <w:sz w:val="32"/>
      <w:szCs w:val="32"/>
    </w:rPr>
  </w:style>
  <w:style w:type="paragraph" w:styleId="Heading2">
    <w:name w:val="heading 2"/>
    <w:basedOn w:val="Normal"/>
    <w:next w:val="Normal"/>
    <w:pPr>
      <w:keepNext w:val="1"/>
      <w:keepLines w:val="1"/>
      <w:spacing w:after="0" w:before="40" w:lineRule="auto"/>
      <w:ind w:left="720" w:hanging="360"/>
    </w:pPr>
    <w:rPr>
      <w:rFonts w:ascii="Times New Roman" w:cs="Times New Roman" w:eastAsia="Times New Roman" w:hAnsi="Times New Roman"/>
      <w:b w:val="1"/>
      <w:color w:val="2f5496"/>
      <w:sz w:val="28"/>
      <w:szCs w:val="28"/>
    </w:rPr>
  </w:style>
  <w:style w:type="paragraph" w:styleId="Heading3">
    <w:name w:val="heading 3"/>
    <w:basedOn w:val="Normal"/>
    <w:next w:val="Normal"/>
    <w:pPr>
      <w:keepNext w:val="1"/>
      <w:keepLines w:val="1"/>
      <w:spacing w:after="0" w:before="40" w:lineRule="auto"/>
    </w:pPr>
    <w:rPr>
      <w:color w:val="1f3864"/>
      <w:sz w:val="24"/>
      <w:szCs w:val="24"/>
    </w:rPr>
  </w:style>
  <w:style w:type="paragraph" w:styleId="Heading4">
    <w:name w:val="heading 4"/>
    <w:basedOn w:val="Normal"/>
    <w:next w:val="Normal"/>
    <w:pPr>
      <w:keepNext w:val="1"/>
      <w:keepLines w:val="1"/>
      <w:spacing w:after="40" w:before="240" w:line="360" w:lineRule="auto"/>
    </w:pPr>
    <w:rPr>
      <w:rFonts w:ascii="Times New Roman" w:cs="Times New Roman" w:eastAsia="Times New Roman" w:hAnsi="Times New Roman"/>
      <w:b w:val="1"/>
      <w:sz w:val="26"/>
      <w:szCs w:val="26"/>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2">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5">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7">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8">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9">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0">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1">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2">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3">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4">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5">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6">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7">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8">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9">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0">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1">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2">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5">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6">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7">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8">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9">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0">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1">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2">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3">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4">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5">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6">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7">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8">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9">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50">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51">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52">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53">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54">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55">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62">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2">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5">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7">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8">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9">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0">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1">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2">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3">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4">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5">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6">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7">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8">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9">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0">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1">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2">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3">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4">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5">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6">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7">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8">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9">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0">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1">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2">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3">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4">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5">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6">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7">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8">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9">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50">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51">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52">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53">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54">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55">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56">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57">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58">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59">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60">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61">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62">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63">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1.png"/><Relationship Id="rId41" Type="http://schemas.openxmlformats.org/officeDocument/2006/relationships/image" Target="media/image3.png"/><Relationship Id="rId44" Type="http://schemas.openxmlformats.org/officeDocument/2006/relationships/image" Target="media/image19.png"/><Relationship Id="rId43" Type="http://schemas.openxmlformats.org/officeDocument/2006/relationships/image" Target="media/image2.png"/><Relationship Id="rId46" Type="http://schemas.openxmlformats.org/officeDocument/2006/relationships/image" Target="media/image12.png"/><Relationship Id="rId45" Type="http://schemas.openxmlformats.org/officeDocument/2006/relationships/image" Target="media/image5.png"/><Relationship Id="rId107" Type="http://schemas.openxmlformats.org/officeDocument/2006/relationships/image" Target="media/image110.png"/><Relationship Id="rId106" Type="http://schemas.openxmlformats.org/officeDocument/2006/relationships/image" Target="media/image86.png"/><Relationship Id="rId105" Type="http://schemas.openxmlformats.org/officeDocument/2006/relationships/image" Target="media/image88.png"/><Relationship Id="rId104" Type="http://schemas.openxmlformats.org/officeDocument/2006/relationships/image" Target="media/image94.png"/><Relationship Id="rId109" Type="http://schemas.openxmlformats.org/officeDocument/2006/relationships/image" Target="media/image112.png"/><Relationship Id="rId108" Type="http://schemas.openxmlformats.org/officeDocument/2006/relationships/image" Target="media/image100.png"/><Relationship Id="rId48" Type="http://schemas.openxmlformats.org/officeDocument/2006/relationships/image" Target="media/image21.png"/><Relationship Id="rId47" Type="http://schemas.openxmlformats.org/officeDocument/2006/relationships/image" Target="media/image7.png"/><Relationship Id="rId49" Type="http://schemas.openxmlformats.org/officeDocument/2006/relationships/image" Target="media/image6.png"/><Relationship Id="rId103" Type="http://schemas.openxmlformats.org/officeDocument/2006/relationships/image" Target="media/image90.png"/><Relationship Id="rId102" Type="http://schemas.openxmlformats.org/officeDocument/2006/relationships/image" Target="media/image92.png"/><Relationship Id="rId101" Type="http://schemas.openxmlformats.org/officeDocument/2006/relationships/image" Target="media/image89.png"/><Relationship Id="rId100" Type="http://schemas.openxmlformats.org/officeDocument/2006/relationships/image" Target="media/image46.png"/><Relationship Id="rId31" Type="http://schemas.openxmlformats.org/officeDocument/2006/relationships/image" Target="media/image121.png"/><Relationship Id="rId30" Type="http://schemas.openxmlformats.org/officeDocument/2006/relationships/image" Target="media/image106.png"/><Relationship Id="rId33" Type="http://schemas.openxmlformats.org/officeDocument/2006/relationships/image" Target="media/image134.png"/><Relationship Id="rId32" Type="http://schemas.openxmlformats.org/officeDocument/2006/relationships/image" Target="media/image136.png"/><Relationship Id="rId35" Type="http://schemas.openxmlformats.org/officeDocument/2006/relationships/image" Target="media/image118.png"/><Relationship Id="rId34" Type="http://schemas.openxmlformats.org/officeDocument/2006/relationships/image" Target="media/image123.png"/><Relationship Id="rId37" Type="http://schemas.openxmlformats.org/officeDocument/2006/relationships/image" Target="media/image11.png"/><Relationship Id="rId36" Type="http://schemas.openxmlformats.org/officeDocument/2006/relationships/image" Target="media/image117.png"/><Relationship Id="rId39" Type="http://schemas.openxmlformats.org/officeDocument/2006/relationships/image" Target="media/image14.png"/><Relationship Id="rId38" Type="http://schemas.openxmlformats.org/officeDocument/2006/relationships/image" Target="media/image16.png"/><Relationship Id="rId20" Type="http://schemas.openxmlformats.org/officeDocument/2006/relationships/image" Target="media/image131.png"/><Relationship Id="rId22" Type="http://schemas.openxmlformats.org/officeDocument/2006/relationships/image" Target="media/image137.png"/><Relationship Id="rId21" Type="http://schemas.openxmlformats.org/officeDocument/2006/relationships/image" Target="media/image133.png"/><Relationship Id="rId24" Type="http://schemas.openxmlformats.org/officeDocument/2006/relationships/image" Target="media/image127.png"/><Relationship Id="rId23" Type="http://schemas.openxmlformats.org/officeDocument/2006/relationships/image" Target="media/image126.png"/><Relationship Id="rId129" Type="http://schemas.openxmlformats.org/officeDocument/2006/relationships/image" Target="media/image82.png"/><Relationship Id="rId128" Type="http://schemas.openxmlformats.org/officeDocument/2006/relationships/image" Target="media/image84.png"/><Relationship Id="rId127" Type="http://schemas.openxmlformats.org/officeDocument/2006/relationships/image" Target="media/image93.png"/><Relationship Id="rId126" Type="http://schemas.openxmlformats.org/officeDocument/2006/relationships/image" Target="media/image109.png"/><Relationship Id="rId26" Type="http://schemas.openxmlformats.org/officeDocument/2006/relationships/image" Target="media/image138.png"/><Relationship Id="rId121" Type="http://schemas.openxmlformats.org/officeDocument/2006/relationships/image" Target="media/image67.png"/><Relationship Id="rId25" Type="http://schemas.openxmlformats.org/officeDocument/2006/relationships/image" Target="media/image128.png"/><Relationship Id="rId120" Type="http://schemas.openxmlformats.org/officeDocument/2006/relationships/image" Target="media/image83.png"/><Relationship Id="rId28" Type="http://schemas.openxmlformats.org/officeDocument/2006/relationships/image" Target="media/image108.png"/><Relationship Id="rId27" Type="http://schemas.openxmlformats.org/officeDocument/2006/relationships/image" Target="media/image102.png"/><Relationship Id="rId125" Type="http://schemas.openxmlformats.org/officeDocument/2006/relationships/image" Target="media/image69.png"/><Relationship Id="rId29" Type="http://schemas.openxmlformats.org/officeDocument/2006/relationships/image" Target="media/image107.png"/><Relationship Id="rId124" Type="http://schemas.openxmlformats.org/officeDocument/2006/relationships/image" Target="media/image71.png"/><Relationship Id="rId123" Type="http://schemas.openxmlformats.org/officeDocument/2006/relationships/image" Target="media/image73.png"/><Relationship Id="rId122" Type="http://schemas.openxmlformats.org/officeDocument/2006/relationships/image" Target="media/image68.png"/><Relationship Id="rId95" Type="http://schemas.openxmlformats.org/officeDocument/2006/relationships/image" Target="media/image64.png"/><Relationship Id="rId94" Type="http://schemas.openxmlformats.org/officeDocument/2006/relationships/image" Target="media/image54.png"/><Relationship Id="rId97" Type="http://schemas.openxmlformats.org/officeDocument/2006/relationships/image" Target="media/image37.png"/><Relationship Id="rId96" Type="http://schemas.openxmlformats.org/officeDocument/2006/relationships/image" Target="media/image57.png"/><Relationship Id="rId11" Type="http://schemas.openxmlformats.org/officeDocument/2006/relationships/image" Target="media/image129.png"/><Relationship Id="rId99" Type="http://schemas.openxmlformats.org/officeDocument/2006/relationships/image" Target="media/image48.png"/><Relationship Id="rId10" Type="http://schemas.openxmlformats.org/officeDocument/2006/relationships/image" Target="media/image119.png"/><Relationship Id="rId98" Type="http://schemas.openxmlformats.org/officeDocument/2006/relationships/image" Target="media/image44.png"/><Relationship Id="rId13" Type="http://schemas.openxmlformats.org/officeDocument/2006/relationships/image" Target="media/image120.png"/><Relationship Id="rId12" Type="http://schemas.openxmlformats.org/officeDocument/2006/relationships/image" Target="media/image115.png"/><Relationship Id="rId91" Type="http://schemas.openxmlformats.org/officeDocument/2006/relationships/image" Target="media/image47.png"/><Relationship Id="rId90" Type="http://schemas.openxmlformats.org/officeDocument/2006/relationships/image" Target="media/image41.png"/><Relationship Id="rId93" Type="http://schemas.openxmlformats.org/officeDocument/2006/relationships/image" Target="media/image72.png"/><Relationship Id="rId92" Type="http://schemas.openxmlformats.org/officeDocument/2006/relationships/image" Target="media/image51.png"/><Relationship Id="rId118" Type="http://schemas.openxmlformats.org/officeDocument/2006/relationships/image" Target="media/image80.png"/><Relationship Id="rId117" Type="http://schemas.openxmlformats.org/officeDocument/2006/relationships/image" Target="media/image81.png"/><Relationship Id="rId116" Type="http://schemas.openxmlformats.org/officeDocument/2006/relationships/image" Target="media/image113.png"/><Relationship Id="rId115" Type="http://schemas.openxmlformats.org/officeDocument/2006/relationships/image" Target="media/image97.png"/><Relationship Id="rId119" Type="http://schemas.openxmlformats.org/officeDocument/2006/relationships/image" Target="media/image87.png"/><Relationship Id="rId15" Type="http://schemas.openxmlformats.org/officeDocument/2006/relationships/image" Target="media/image125.png"/><Relationship Id="rId110" Type="http://schemas.openxmlformats.org/officeDocument/2006/relationships/image" Target="media/image95.png"/><Relationship Id="rId14" Type="http://schemas.openxmlformats.org/officeDocument/2006/relationships/image" Target="media/image122.png"/><Relationship Id="rId17" Type="http://schemas.openxmlformats.org/officeDocument/2006/relationships/image" Target="media/image132.png"/><Relationship Id="rId16" Type="http://schemas.openxmlformats.org/officeDocument/2006/relationships/image" Target="media/image135.png"/><Relationship Id="rId19" Type="http://schemas.openxmlformats.org/officeDocument/2006/relationships/image" Target="media/image124.png"/><Relationship Id="rId114" Type="http://schemas.openxmlformats.org/officeDocument/2006/relationships/image" Target="media/image104.png"/><Relationship Id="rId18" Type="http://schemas.openxmlformats.org/officeDocument/2006/relationships/image" Target="media/image130.png"/><Relationship Id="rId113" Type="http://schemas.openxmlformats.org/officeDocument/2006/relationships/image" Target="media/image103.png"/><Relationship Id="rId112" Type="http://schemas.openxmlformats.org/officeDocument/2006/relationships/image" Target="media/image105.png"/><Relationship Id="rId111" Type="http://schemas.openxmlformats.org/officeDocument/2006/relationships/image" Target="media/image96.png"/><Relationship Id="rId84" Type="http://schemas.openxmlformats.org/officeDocument/2006/relationships/image" Target="media/image66.png"/><Relationship Id="rId83" Type="http://schemas.openxmlformats.org/officeDocument/2006/relationships/image" Target="media/image77.png"/><Relationship Id="rId86" Type="http://schemas.openxmlformats.org/officeDocument/2006/relationships/image" Target="media/image65.png"/><Relationship Id="rId85" Type="http://schemas.openxmlformats.org/officeDocument/2006/relationships/image" Target="media/image63.png"/><Relationship Id="rId88" Type="http://schemas.openxmlformats.org/officeDocument/2006/relationships/image" Target="media/image70.png"/><Relationship Id="rId87" Type="http://schemas.openxmlformats.org/officeDocument/2006/relationships/image" Target="media/image61.png"/><Relationship Id="rId89" Type="http://schemas.openxmlformats.org/officeDocument/2006/relationships/image" Target="media/image111.png"/><Relationship Id="rId80" Type="http://schemas.openxmlformats.org/officeDocument/2006/relationships/image" Target="media/image79.png"/><Relationship Id="rId82" Type="http://schemas.openxmlformats.org/officeDocument/2006/relationships/image" Target="media/image59.png"/><Relationship Id="rId81" Type="http://schemas.openxmlformats.org/officeDocument/2006/relationships/image" Target="media/image7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footer" Target="footer2.xml"/><Relationship Id="rId4" Type="http://schemas.openxmlformats.org/officeDocument/2006/relationships/numbering" Target="numbering.xml"/><Relationship Id="rId148" Type="http://schemas.openxmlformats.org/officeDocument/2006/relationships/footer" Target="footer1.xml"/><Relationship Id="rId9" Type="http://schemas.openxmlformats.org/officeDocument/2006/relationships/image" Target="media/image114.png"/><Relationship Id="rId143" Type="http://schemas.openxmlformats.org/officeDocument/2006/relationships/image" Target="media/image36.png"/><Relationship Id="rId142" Type="http://schemas.openxmlformats.org/officeDocument/2006/relationships/image" Target="media/image55.png"/><Relationship Id="rId141" Type="http://schemas.openxmlformats.org/officeDocument/2006/relationships/image" Target="media/image50.png"/><Relationship Id="rId140" Type="http://schemas.openxmlformats.org/officeDocument/2006/relationships/image" Target="media/image56.png"/><Relationship Id="rId5" Type="http://schemas.openxmlformats.org/officeDocument/2006/relationships/styles" Target="styles.xml"/><Relationship Id="rId147" Type="http://schemas.openxmlformats.org/officeDocument/2006/relationships/header" Target="header1.xml"/><Relationship Id="rId6" Type="http://schemas.openxmlformats.org/officeDocument/2006/relationships/customXml" Target="../customXML/item1.xml"/><Relationship Id="rId146" Type="http://schemas.openxmlformats.org/officeDocument/2006/relationships/hyperlink" Target="https://www.hacksplaining.com/" TargetMode="External"/><Relationship Id="rId7" Type="http://schemas.openxmlformats.org/officeDocument/2006/relationships/image" Target="media/image99.png"/><Relationship Id="rId145" Type="http://schemas.openxmlformats.org/officeDocument/2006/relationships/hyperlink" Target="https://www.youtube.com/@toidicodedaoblog" TargetMode="External"/><Relationship Id="rId8" Type="http://schemas.openxmlformats.org/officeDocument/2006/relationships/image" Target="media/image116.png"/><Relationship Id="rId144" Type="http://schemas.openxmlformats.org/officeDocument/2006/relationships/image" Target="media/image39.png"/><Relationship Id="rId73" Type="http://schemas.openxmlformats.org/officeDocument/2006/relationships/image" Target="media/image26.png"/><Relationship Id="rId72" Type="http://schemas.openxmlformats.org/officeDocument/2006/relationships/image" Target="media/image13.png"/><Relationship Id="rId75" Type="http://schemas.openxmlformats.org/officeDocument/2006/relationships/image" Target="media/image28.png"/><Relationship Id="rId74" Type="http://schemas.openxmlformats.org/officeDocument/2006/relationships/image" Target="media/image23.png"/><Relationship Id="rId77" Type="http://schemas.openxmlformats.org/officeDocument/2006/relationships/image" Target="media/image22.png"/><Relationship Id="rId76" Type="http://schemas.openxmlformats.org/officeDocument/2006/relationships/image" Target="media/image33.png"/><Relationship Id="rId79" Type="http://schemas.openxmlformats.org/officeDocument/2006/relationships/image" Target="media/image62.png"/><Relationship Id="rId78" Type="http://schemas.openxmlformats.org/officeDocument/2006/relationships/image" Target="media/image31.png"/><Relationship Id="rId71" Type="http://schemas.openxmlformats.org/officeDocument/2006/relationships/image" Target="media/image38.png"/><Relationship Id="rId70" Type="http://schemas.openxmlformats.org/officeDocument/2006/relationships/image" Target="media/image20.png"/><Relationship Id="rId139" Type="http://schemas.openxmlformats.org/officeDocument/2006/relationships/image" Target="media/image42.png"/><Relationship Id="rId138" Type="http://schemas.openxmlformats.org/officeDocument/2006/relationships/image" Target="media/image49.png"/><Relationship Id="rId137" Type="http://schemas.openxmlformats.org/officeDocument/2006/relationships/image" Target="media/image58.png"/><Relationship Id="rId132" Type="http://schemas.openxmlformats.org/officeDocument/2006/relationships/image" Target="media/image98.png"/><Relationship Id="rId131" Type="http://schemas.openxmlformats.org/officeDocument/2006/relationships/image" Target="media/image85.png"/><Relationship Id="rId130" Type="http://schemas.openxmlformats.org/officeDocument/2006/relationships/image" Target="media/image101.png"/><Relationship Id="rId136" Type="http://schemas.openxmlformats.org/officeDocument/2006/relationships/image" Target="media/image60.png"/><Relationship Id="rId135" Type="http://schemas.openxmlformats.org/officeDocument/2006/relationships/image" Target="media/image74.png"/><Relationship Id="rId134" Type="http://schemas.openxmlformats.org/officeDocument/2006/relationships/image" Target="media/image78.png"/><Relationship Id="rId133" Type="http://schemas.openxmlformats.org/officeDocument/2006/relationships/image" Target="media/image91.png"/><Relationship Id="rId62" Type="http://schemas.openxmlformats.org/officeDocument/2006/relationships/image" Target="media/image45.png"/><Relationship Id="rId61" Type="http://schemas.openxmlformats.org/officeDocument/2006/relationships/image" Target="media/image30.png"/><Relationship Id="rId64" Type="http://schemas.openxmlformats.org/officeDocument/2006/relationships/image" Target="media/image43.png"/><Relationship Id="rId63" Type="http://schemas.openxmlformats.org/officeDocument/2006/relationships/image" Target="media/image53.png"/><Relationship Id="rId66" Type="http://schemas.openxmlformats.org/officeDocument/2006/relationships/image" Target="media/image34.png"/><Relationship Id="rId65" Type="http://schemas.openxmlformats.org/officeDocument/2006/relationships/image" Target="media/image40.png"/><Relationship Id="rId68" Type="http://schemas.openxmlformats.org/officeDocument/2006/relationships/image" Target="media/image52.png"/><Relationship Id="rId67" Type="http://schemas.openxmlformats.org/officeDocument/2006/relationships/image" Target="media/image29.png"/><Relationship Id="rId60" Type="http://schemas.openxmlformats.org/officeDocument/2006/relationships/image" Target="media/image35.png"/><Relationship Id="rId69" Type="http://schemas.openxmlformats.org/officeDocument/2006/relationships/image" Target="media/image17.png"/><Relationship Id="rId51" Type="http://schemas.openxmlformats.org/officeDocument/2006/relationships/image" Target="media/image4.png"/><Relationship Id="rId50" Type="http://schemas.openxmlformats.org/officeDocument/2006/relationships/image" Target="media/image15.png"/><Relationship Id="rId53" Type="http://schemas.openxmlformats.org/officeDocument/2006/relationships/image" Target="media/image8.png"/><Relationship Id="rId52" Type="http://schemas.openxmlformats.org/officeDocument/2006/relationships/image" Target="media/image10.png"/><Relationship Id="rId55" Type="http://schemas.openxmlformats.org/officeDocument/2006/relationships/image" Target="media/image25.png"/><Relationship Id="rId54" Type="http://schemas.openxmlformats.org/officeDocument/2006/relationships/image" Target="media/image9.png"/><Relationship Id="rId57" Type="http://schemas.openxmlformats.org/officeDocument/2006/relationships/image" Target="media/image27.png"/><Relationship Id="rId56" Type="http://schemas.openxmlformats.org/officeDocument/2006/relationships/image" Target="media/image18.png"/><Relationship Id="rId59" Type="http://schemas.openxmlformats.org/officeDocument/2006/relationships/image" Target="media/image75.png"/><Relationship Id="rId5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kPHtOROWKn7huUwdcE1AbC5hGQ==">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7C978E486CFB43EA8ADA099B59EA1F50_12</vt:lpwstr>
  </property>
</Properties>
</file>